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D31D3" w14:textId="6EE2FE28" w:rsidR="00AF7B8C" w:rsidRDefault="00AF7B8C" w:rsidP="00426801">
      <w:pPr>
        <w:pStyle w:val="TitleISRNumber"/>
        <w:widowControl w:val="0"/>
        <w:rPr>
          <w:noProof w:val="0"/>
        </w:rPr>
      </w:pPr>
      <w:r w:rsidRPr="0084368F">
        <w:rPr>
          <w:noProof w:val="0"/>
        </w:rPr>
        <w:t>Instru</w:t>
      </w:r>
      <w:r>
        <w:rPr>
          <w:noProof w:val="0"/>
        </w:rPr>
        <w:t>ment Science Report WFC3 2022-05</w:t>
      </w:r>
    </w:p>
    <w:p w14:paraId="7EBC5B13" w14:textId="1116B056" w:rsidR="0022500D" w:rsidRPr="0084368F" w:rsidRDefault="0042764C" w:rsidP="00426801">
      <w:pPr>
        <w:pStyle w:val="TitleISRNumber"/>
        <w:widowControl w:val="0"/>
        <w:rPr>
          <w:noProof w:val="0"/>
        </w:rPr>
      </w:pPr>
      <w:r w:rsidRPr="0084368F">
        <w:rPr>
          <w:rFonts w:ascii="Times New Roman" w:hAnsi="Times New Roman"/>
        </w:rPr>
        <w:drawing>
          <wp:anchor distT="0" distB="0" distL="114300" distR="114300" simplePos="0" relativeHeight="251751424" behindDoc="0" locked="0" layoutInCell="1" allowOverlap="1" wp14:anchorId="3DEFF4B0" wp14:editId="119BEDFA">
            <wp:simplePos x="0" y="0"/>
            <wp:positionH relativeFrom="column">
              <wp:posOffset>0</wp:posOffset>
            </wp:positionH>
            <wp:positionV relativeFrom="paragraph">
              <wp:posOffset>-289560</wp:posOffset>
            </wp:positionV>
            <wp:extent cx="1661160" cy="1092200"/>
            <wp:effectExtent l="0" t="0" r="0" b="0"/>
            <wp:wrapTopAndBottom/>
            <wp:docPr id="25" name="Picture 25" descr="Macintosh HD:Users:mack:Desktop:STScI-preview-primary-combo-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mack:Desktop:STScI-preview-primary-combo-mar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1160" cy="1092200"/>
                    </a:xfrm>
                    <a:prstGeom prst="rect">
                      <a:avLst/>
                    </a:prstGeom>
                    <a:noFill/>
                    <a:ln>
                      <a:noFill/>
                    </a:ln>
                  </pic:spPr>
                </pic:pic>
              </a:graphicData>
            </a:graphic>
          </wp:anchor>
        </w:drawing>
      </w:r>
      <w:r w:rsidR="0022500D" w:rsidRPr="0084368F">
        <w:rPr>
          <w:noProof w:val="0"/>
        </w:rPr>
        <w:t>Ins</w:t>
      </w:r>
      <w:r w:rsidR="00246730" w:rsidRPr="0084368F">
        <w:rPr>
          <w:noProof w:val="0"/>
        </w:rPr>
        <w:t>tru</w:t>
      </w:r>
      <w:r w:rsidR="000B00A9">
        <w:rPr>
          <w:noProof w:val="0"/>
        </w:rPr>
        <w:t xml:space="preserve">ment Science Report </w:t>
      </w:r>
      <w:r w:rsidR="00AF7B8C">
        <w:rPr>
          <w:noProof w:val="0"/>
        </w:rPr>
        <w:t>ACS</w:t>
      </w:r>
      <w:r w:rsidR="000B00A9">
        <w:rPr>
          <w:noProof w:val="0"/>
        </w:rPr>
        <w:t xml:space="preserve"> </w:t>
      </w:r>
      <w:r w:rsidR="009025AF">
        <w:rPr>
          <w:noProof w:val="0"/>
        </w:rPr>
        <w:t>202</w:t>
      </w:r>
      <w:r w:rsidR="006413D7">
        <w:rPr>
          <w:noProof w:val="0"/>
        </w:rPr>
        <w:t>2</w:t>
      </w:r>
      <w:r w:rsidR="001363D7">
        <w:rPr>
          <w:noProof w:val="0"/>
        </w:rPr>
        <w:t>-</w:t>
      </w:r>
      <w:r w:rsidR="00662BE8">
        <w:rPr>
          <w:noProof w:val="0"/>
        </w:rPr>
        <w:t>02</w:t>
      </w:r>
    </w:p>
    <w:p w14:paraId="2A95843B" w14:textId="77777777" w:rsidR="00E440F6" w:rsidRDefault="00E440F6" w:rsidP="003C5AE3">
      <w:pPr>
        <w:pStyle w:val="Title"/>
        <w:widowControl w:val="0"/>
        <w:spacing w:before="240" w:line="280" w:lineRule="atLeast"/>
        <w:ind w:left="1008"/>
        <w:rPr>
          <w:noProof w:val="0"/>
        </w:rPr>
      </w:pPr>
      <w:r>
        <w:rPr>
          <w:noProof w:val="0"/>
        </w:rPr>
        <w:t xml:space="preserve">One-Pass HST Photometry </w:t>
      </w:r>
    </w:p>
    <w:p w14:paraId="2AF4721E" w14:textId="44E1EEDE" w:rsidR="00B1516A" w:rsidRPr="0084368F" w:rsidRDefault="00E440F6" w:rsidP="003C5AE3">
      <w:pPr>
        <w:pStyle w:val="Title"/>
        <w:widowControl w:val="0"/>
        <w:spacing w:before="240" w:line="280" w:lineRule="atLeast"/>
        <w:ind w:left="1008"/>
        <w:rPr>
          <w:noProof w:val="0"/>
        </w:rPr>
      </w:pPr>
      <w:r>
        <w:rPr>
          <w:noProof w:val="0"/>
        </w:rPr>
        <w:t xml:space="preserve">with </w:t>
      </w:r>
      <w:r w:rsidRPr="00F63B8B">
        <w:rPr>
          <w:rFonts w:ascii="Courier" w:hAnsi="Courier"/>
          <w:noProof w:val="0"/>
        </w:rPr>
        <w:t>hst1pass</w:t>
      </w:r>
      <w:r>
        <w:rPr>
          <w:noProof w:val="0"/>
        </w:rPr>
        <w:t xml:space="preserve"> </w:t>
      </w:r>
    </w:p>
    <w:p w14:paraId="19071678" w14:textId="64C1120A" w:rsidR="005550F4" w:rsidRDefault="009025AF" w:rsidP="00D507FA">
      <w:pPr>
        <w:pStyle w:val="TitleAuthor"/>
        <w:keepNext/>
        <w:widowControl w:val="0"/>
        <w:spacing w:line="280" w:lineRule="atLeast"/>
        <w:ind w:left="0" w:right="0"/>
        <w:rPr>
          <w:noProof w:val="0"/>
        </w:rPr>
      </w:pPr>
      <w:r>
        <w:rPr>
          <w:noProof w:val="0"/>
        </w:rPr>
        <w:t>Jay Anderson</w:t>
      </w:r>
    </w:p>
    <w:p w14:paraId="7DB3CA1A" w14:textId="2174B70E" w:rsidR="00D507FA" w:rsidRPr="001749A0" w:rsidRDefault="005550F4" w:rsidP="00D507FA">
      <w:pPr>
        <w:pStyle w:val="TitleAuthor"/>
        <w:keepNext/>
        <w:widowControl w:val="0"/>
        <w:spacing w:line="280" w:lineRule="atLeast"/>
        <w:ind w:left="0" w:right="0"/>
        <w:rPr>
          <w:noProof w:val="0"/>
        </w:rPr>
      </w:pPr>
      <w:r>
        <w:rPr>
          <w:noProof w:val="0"/>
        </w:rPr>
        <w:t xml:space="preserve">July </w:t>
      </w:r>
      <w:r w:rsidR="00AF7B8C">
        <w:rPr>
          <w:noProof w:val="0"/>
        </w:rPr>
        <w:t>5</w:t>
      </w:r>
      <w:r>
        <w:rPr>
          <w:noProof w:val="0"/>
        </w:rPr>
        <w:t>, 202</w:t>
      </w:r>
      <w:r w:rsidR="002D0CB2">
        <w:rPr>
          <w:noProof w:val="0"/>
        </w:rPr>
        <w:t>2</w:t>
      </w:r>
      <w:r w:rsidR="001363D7">
        <w:rPr>
          <w:noProof w:val="0"/>
        </w:rPr>
        <w:t xml:space="preserve"> </w:t>
      </w:r>
      <w:r w:rsidR="000B00A9">
        <w:rPr>
          <w:noProof w:val="0"/>
        </w:rPr>
        <w:t xml:space="preserve"> </w:t>
      </w:r>
    </w:p>
    <w:p w14:paraId="42753FB9" w14:textId="5FC8BACC" w:rsidR="0022500D" w:rsidRPr="0084368F" w:rsidRDefault="00C95608">
      <w:pPr>
        <w:pStyle w:val="TitleDate"/>
        <w:widowControl w:val="0"/>
        <w:spacing w:line="280" w:lineRule="atLeast"/>
        <w:ind w:right="0"/>
        <w:rPr>
          <w:noProof w:val="0"/>
        </w:rPr>
      </w:pPr>
      <w:r>
        <w:pict w14:anchorId="1F816885">
          <v:rect id="_x0000_i1026" alt="" style="width:468pt;height:.05pt;mso-width-percent:0;mso-height-percent:0;mso-width-percent:0;mso-height-percent:0" o:hralign="center" o:hrstd="t" o:hrnoshade="t" o:hr="t" fillcolor="black" stroked="f"/>
        </w:pict>
      </w:r>
    </w:p>
    <w:p w14:paraId="271A6BEF" w14:textId="77777777" w:rsidR="0022500D" w:rsidRPr="004A052D" w:rsidRDefault="0022500D" w:rsidP="002D5F3F">
      <w:pPr>
        <w:pStyle w:val="AbstractHead"/>
        <w:widowControl w:val="0"/>
        <w:spacing w:before="120" w:line="280" w:lineRule="atLeast"/>
        <w:outlineLvl w:val="0"/>
        <w:rPr>
          <w:noProof w:val="0"/>
          <w:sz w:val="36"/>
          <w:szCs w:val="36"/>
        </w:rPr>
      </w:pPr>
      <w:r w:rsidRPr="004A052D">
        <w:rPr>
          <w:noProof w:val="0"/>
          <w:sz w:val="36"/>
          <w:szCs w:val="36"/>
        </w:rPr>
        <w:t>Abstract</w:t>
      </w:r>
    </w:p>
    <w:p w14:paraId="6616E425" w14:textId="6CC78518" w:rsidR="00C5116F" w:rsidRPr="00FD2DE0" w:rsidRDefault="003B2B99" w:rsidP="00C5116F">
      <w:pPr>
        <w:pStyle w:val="AbstractText"/>
      </w:pPr>
      <w:r>
        <w:t xml:space="preserve">This document </w:t>
      </w:r>
      <w:r w:rsidR="00E440F6">
        <w:t>describe</w:t>
      </w:r>
      <w:r>
        <w:t>s</w:t>
      </w:r>
      <w:r w:rsidR="00E440F6">
        <w:t xml:space="preserve"> and </w:t>
      </w:r>
      <w:r>
        <w:t xml:space="preserve">announces the </w:t>
      </w:r>
      <w:r w:rsidR="00E67DFF">
        <w:t xml:space="preserve">public </w:t>
      </w:r>
      <w:r w:rsidR="00571A05">
        <w:t>release</w:t>
      </w:r>
      <w:r>
        <w:t xml:space="preserve"> of</w:t>
      </w:r>
      <w:r w:rsidR="00571A05">
        <w:t xml:space="preserve"> </w:t>
      </w:r>
      <w:r w:rsidR="00E440F6">
        <w:t xml:space="preserve">a software routine, </w:t>
      </w:r>
      <w:r w:rsidR="00E440F6" w:rsidRPr="00E440F6">
        <w:rPr>
          <w:rFonts w:ascii="COURIER OBLIQUE" w:hAnsi="COURIER OBLIQUE"/>
          <w:iCs/>
        </w:rPr>
        <w:t>hst1pass</w:t>
      </w:r>
      <w:r w:rsidR="00E440F6">
        <w:t xml:space="preserve">, that has been optimized for PSF-fitting photometry on undersampled HST images.  Previous </w:t>
      </w:r>
      <w:r w:rsidR="00AF6752">
        <w:t>versions</w:t>
      </w:r>
      <w:r w:rsidR="00E440F6">
        <w:t xml:space="preserve"> of </w:t>
      </w:r>
      <w:r w:rsidR="00571A05">
        <w:t xml:space="preserve">the </w:t>
      </w:r>
      <w:r w:rsidR="00E440F6">
        <w:t xml:space="preserve">code have been </w:t>
      </w:r>
      <w:r w:rsidR="002D0CB2">
        <w:t>written</w:t>
      </w:r>
      <w:r w:rsidR="00E440F6">
        <w:t xml:space="preserve"> for individual HST instruments</w:t>
      </w:r>
      <w:r w:rsidR="00AF6752">
        <w:t xml:space="preserve"> and released as a part of various instrument-specific ISRs.  </w:t>
      </w:r>
      <w:r w:rsidR="00571A05">
        <w:t>But over the last few years</w:t>
      </w:r>
      <w:r w:rsidR="00AF6752">
        <w:t>,</w:t>
      </w:r>
      <w:r w:rsidR="00E440F6">
        <w:t xml:space="preserve"> the code </w:t>
      </w:r>
      <w:r w:rsidR="00571A05">
        <w:t xml:space="preserve">has been </w:t>
      </w:r>
      <w:r w:rsidR="00E440F6">
        <w:t xml:space="preserve">generalized to work for </w:t>
      </w:r>
      <w:r w:rsidR="003348EC">
        <w:t xml:space="preserve">all of </w:t>
      </w:r>
      <w:r w:rsidR="00AF6752">
        <w:t>HST’s</w:t>
      </w:r>
      <w:r w:rsidR="00E440F6">
        <w:t xml:space="preserve"> main imagers (WFPC2, ACS/HRC, ACS/WFC, WFC3/UVIS and WFC3/IR).  It also runs in aperture-photometry mode and</w:t>
      </w:r>
      <w:r w:rsidR="002C4A46">
        <w:t>,</w:t>
      </w:r>
      <w:r w:rsidR="00E440F6">
        <w:t xml:space="preserve"> as such</w:t>
      </w:r>
      <w:r w:rsidR="002C4A46">
        <w:t>,</w:t>
      </w:r>
      <w:r w:rsidR="00E440F6">
        <w:t xml:space="preserve"> can be run on </w:t>
      </w:r>
      <w:r w:rsidR="00E440F6" w:rsidRPr="002D0CB2">
        <w:rPr>
          <w:rFonts w:ascii="Courier" w:hAnsi="Courier"/>
        </w:rPr>
        <w:t>_drz</w:t>
      </w:r>
      <w:r w:rsidR="00AF6752">
        <w:t xml:space="preserve"> and </w:t>
      </w:r>
      <w:r w:rsidR="00E440F6" w:rsidRPr="002D0CB2">
        <w:rPr>
          <w:rFonts w:ascii="Courier" w:hAnsi="Courier"/>
        </w:rPr>
        <w:t>_dr</w:t>
      </w:r>
      <w:r w:rsidR="002D0CB2" w:rsidRPr="002D0CB2">
        <w:rPr>
          <w:rFonts w:ascii="Courier" w:hAnsi="Courier"/>
        </w:rPr>
        <w:t>c</w:t>
      </w:r>
      <w:r w:rsidR="00E440F6">
        <w:t xml:space="preserve"> products</w:t>
      </w:r>
      <w:r w:rsidR="003348EC">
        <w:t xml:space="preserve"> or</w:t>
      </w:r>
      <w:r w:rsidR="00CB52AC">
        <w:t xml:space="preserve"> even</w:t>
      </w:r>
      <w:r w:rsidR="003348EC">
        <w:t xml:space="preserve"> non-HST images</w:t>
      </w:r>
      <w:r w:rsidR="00E440F6">
        <w:t xml:space="preserve">.  </w:t>
      </w:r>
      <w:r w:rsidR="00A86CBC">
        <w:t xml:space="preserve">The program itself is written in FORTRAN, but a simplified version </w:t>
      </w:r>
      <w:r w:rsidR="0001476C">
        <w:t>in</w:t>
      </w:r>
      <w:r w:rsidR="00A86CBC">
        <w:t xml:space="preserve"> </w:t>
      </w:r>
      <w:r w:rsidR="0001476C">
        <w:t>P</w:t>
      </w:r>
      <w:r w:rsidR="00A86CBC">
        <w:t xml:space="preserve">ython </w:t>
      </w:r>
      <w:r w:rsidR="003348EC">
        <w:t>will be made</w:t>
      </w:r>
      <w:r w:rsidR="00A86CBC">
        <w:t xml:space="preserve"> available</w:t>
      </w:r>
      <w:r w:rsidR="003348EC">
        <w:t xml:space="preserve"> soon</w:t>
      </w:r>
      <w:r w:rsidR="00A86CBC">
        <w:t xml:space="preserve">.  </w:t>
      </w:r>
      <w:r w:rsidR="00480192">
        <w:t>In its typical usage, the</w:t>
      </w:r>
      <w:r w:rsidR="003348EC">
        <w:t xml:space="preserve"> user specifies some simple finding parameters, and the</w:t>
      </w:r>
      <w:r w:rsidR="00480192">
        <w:t xml:space="preserve"> routine reads in</w:t>
      </w:r>
      <w:r w:rsidR="003348EC">
        <w:t xml:space="preserve">  (1)</w:t>
      </w:r>
      <w:r w:rsidR="00480192">
        <w:t xml:space="preserve"> an HST image </w:t>
      </w:r>
      <w:r w:rsidR="00480192" w:rsidRPr="00421DA4">
        <w:rPr>
          <w:rFonts w:ascii="Courier" w:hAnsi="Courier"/>
        </w:rPr>
        <w:t>(</w:t>
      </w:r>
      <w:r w:rsidR="00914103">
        <w:rPr>
          <w:rFonts w:ascii="Courier" w:hAnsi="Courier"/>
        </w:rPr>
        <w:t>_</w:t>
      </w:r>
      <w:r w:rsidR="00480192" w:rsidRPr="00421DA4">
        <w:rPr>
          <w:rFonts w:ascii="Courier" w:hAnsi="Courier"/>
        </w:rPr>
        <w:t>flt</w:t>
      </w:r>
      <w:r w:rsidR="00480192">
        <w:t xml:space="preserve"> or </w:t>
      </w:r>
      <w:r w:rsidR="00914103" w:rsidRPr="00421DA4">
        <w:rPr>
          <w:rFonts w:ascii="Courier" w:hAnsi="Courier"/>
        </w:rPr>
        <w:t>_</w:t>
      </w:r>
      <w:r w:rsidR="00480192" w:rsidRPr="00421DA4">
        <w:rPr>
          <w:rFonts w:ascii="Courier" w:hAnsi="Courier"/>
        </w:rPr>
        <w:t>flc</w:t>
      </w:r>
      <w:r w:rsidR="00480192">
        <w:t>)</w:t>
      </w:r>
      <w:r w:rsidR="003348EC">
        <w:t>,</w:t>
      </w:r>
      <w:r w:rsidR="00480192">
        <w:t xml:space="preserve"> </w:t>
      </w:r>
      <w:r w:rsidR="003348EC">
        <w:t xml:space="preserve">(2) </w:t>
      </w:r>
      <w:r w:rsidR="00480192">
        <w:t>a PSF and</w:t>
      </w:r>
      <w:r w:rsidR="003348EC">
        <w:t>, (3) a</w:t>
      </w:r>
      <w:r w:rsidR="00480192">
        <w:t xml:space="preserve"> distortion solution</w:t>
      </w:r>
      <w:r w:rsidR="00AF6752">
        <w:t>.  The</w:t>
      </w:r>
      <w:r w:rsidR="00CB52AC">
        <w:t xml:space="preserve"> routine </w:t>
      </w:r>
      <w:r w:rsidR="00AF6752">
        <w:t xml:space="preserve">then </w:t>
      </w:r>
      <w:r w:rsidR="00CB52AC">
        <w:t xml:space="preserve">goes through the image pixel-by-pixel and </w:t>
      </w:r>
      <w:r w:rsidR="00480192">
        <w:t xml:space="preserve">returns a list of stars found </w:t>
      </w:r>
      <w:r w:rsidR="003348EC">
        <w:t xml:space="preserve">and measured </w:t>
      </w:r>
      <w:r w:rsidR="00480192">
        <w:t>in th</w:t>
      </w:r>
      <w:r w:rsidR="00CB52AC">
        <w:t>e</w:t>
      </w:r>
      <w:r w:rsidR="00480192">
        <w:t xml:space="preserve"> image.  This star list can then be collated with similar lists, </w:t>
      </w:r>
      <w:r w:rsidR="003C59DF">
        <w:t xml:space="preserve">such as </w:t>
      </w:r>
      <w:r w:rsidR="00480192">
        <w:t xml:space="preserve">from </w:t>
      </w:r>
      <w:r w:rsidR="003348EC">
        <w:t xml:space="preserve">a set of </w:t>
      </w:r>
      <w:r w:rsidR="00480192">
        <w:t xml:space="preserve">dithered exposures from the same program.  In a future ISR </w:t>
      </w:r>
      <w:r w:rsidR="00571A05">
        <w:t xml:space="preserve">the collation process will be described </w:t>
      </w:r>
      <w:r w:rsidR="00AF6752">
        <w:t>in more detail</w:t>
      </w:r>
      <w:r w:rsidR="00CB52AC">
        <w:t>, but a simplified version</w:t>
      </w:r>
      <w:r w:rsidR="00571A05">
        <w:t xml:space="preserve"> of the collation software</w:t>
      </w:r>
      <w:r w:rsidR="00CB52AC">
        <w:t xml:space="preserve"> is provided here to facilitate </w:t>
      </w:r>
      <w:r w:rsidR="00AF6752">
        <w:t>preliminary analysis</w:t>
      </w:r>
      <w:r w:rsidR="00CB52AC">
        <w:t>.</w:t>
      </w:r>
    </w:p>
    <w:p w14:paraId="3A94410F" w14:textId="4FC9C431" w:rsidR="0022500D" w:rsidRPr="0084368F" w:rsidRDefault="00C95608" w:rsidP="00694109">
      <w:pPr>
        <w:pStyle w:val="AbstractText"/>
        <w:widowControl w:val="0"/>
        <w:jc w:val="both"/>
        <w:rPr>
          <w:noProof w:val="0"/>
        </w:rPr>
      </w:pPr>
      <w:r>
        <w:pict w14:anchorId="41B7BE8A">
          <v:rect id="_x0000_i1025" alt="" style="width:468pt;height:.05pt;mso-width-percent:0;mso-height-percent:0;mso-width-percent:0;mso-height-percent:0" o:hralign="center" o:hrstd="t" o:hrnoshade="t" o:hr="t" fillcolor="black" stroked="f"/>
        </w:pict>
      </w:r>
    </w:p>
    <w:p w14:paraId="64909E76" w14:textId="4D207034" w:rsidR="0022500D" w:rsidRPr="004A052D" w:rsidRDefault="0022500D" w:rsidP="00E91928">
      <w:pPr>
        <w:pStyle w:val="HeadSect"/>
        <w:rPr>
          <w:noProof w:val="0"/>
          <w:sz w:val="36"/>
          <w:szCs w:val="32"/>
        </w:rPr>
      </w:pPr>
      <w:bookmarkStart w:id="0" w:name="_Ref327395314"/>
      <w:r w:rsidRPr="004A052D">
        <w:rPr>
          <w:noProof w:val="0"/>
          <w:sz w:val="36"/>
          <w:szCs w:val="32"/>
        </w:rPr>
        <w:t>Introduction</w:t>
      </w:r>
      <w:bookmarkEnd w:id="0"/>
    </w:p>
    <w:p w14:paraId="28AB85E3" w14:textId="48A2F36D" w:rsidR="005239E5" w:rsidRDefault="00480192" w:rsidP="005239E5">
      <w:pPr>
        <w:pStyle w:val="BodyNoIndent"/>
        <w:jc w:val="left"/>
      </w:pPr>
      <w:bookmarkStart w:id="1" w:name="_Ref327395290"/>
      <w:r>
        <w:t xml:space="preserve">Photometry and astrometry with </w:t>
      </w:r>
      <w:r w:rsidR="00A86CBC">
        <w:t>the Hubble Space Telescope (</w:t>
      </w:r>
      <w:r>
        <w:t>HST</w:t>
      </w:r>
      <w:r w:rsidR="00A86CBC">
        <w:t>)</w:t>
      </w:r>
      <w:r>
        <w:t xml:space="preserve"> are </w:t>
      </w:r>
      <w:r w:rsidR="00A86CBC">
        <w:t xml:space="preserve">both easier and harder </w:t>
      </w:r>
      <w:r>
        <w:t>than on traditional ground-based telescopes.</w:t>
      </w:r>
      <w:r w:rsidR="00A86CBC">
        <w:t xml:space="preserve">  HST’s prime location above the Earth’s atmosphere</w:t>
      </w:r>
      <w:r w:rsidR="002E7CA6">
        <w:t xml:space="preserve"> means that it does not suffer from seeing</w:t>
      </w:r>
      <w:r w:rsidR="00687F65">
        <w:t>-related</w:t>
      </w:r>
      <w:r w:rsidR="002E7CA6">
        <w:t xml:space="preserve"> turbulence or </w:t>
      </w:r>
      <w:r w:rsidR="0001476C">
        <w:t xml:space="preserve">from </w:t>
      </w:r>
      <w:r w:rsidR="002E7CA6">
        <w:t>chromatic refraction off from the zenith.  Its point-spread function (PSF) is exquisitely stable relative to PSF</w:t>
      </w:r>
      <w:r w:rsidR="00205676">
        <w:t>s</w:t>
      </w:r>
      <w:r w:rsidR="002E7CA6">
        <w:t xml:space="preserve"> from the ground.</w:t>
      </w:r>
      <w:r w:rsidR="00A86CBC">
        <w:t xml:space="preserve"> </w:t>
      </w:r>
      <w:r w:rsidR="002E7CA6">
        <w:t xml:space="preserve">  HST also does not suffer from atmospheric extinction or atmospheric background.  The FWHM of HST’s PSF is typically 100 mas, about 5 times tighter than what is considered </w:t>
      </w:r>
      <w:r w:rsidR="0001476C">
        <w:lastRenderedPageBreak/>
        <w:t>excellent</w:t>
      </w:r>
      <w:r w:rsidR="002E7CA6">
        <w:t xml:space="preserve"> </w:t>
      </w:r>
      <w:r w:rsidR="00AF6752">
        <w:t xml:space="preserve">non-adaptive </w:t>
      </w:r>
      <w:r w:rsidR="002E7CA6">
        <w:t xml:space="preserve">seeing from the ground.  </w:t>
      </w:r>
      <w:r w:rsidR="00205676">
        <w:t>As a result, s</w:t>
      </w:r>
      <w:r w:rsidR="002E7CA6">
        <w:t xml:space="preserve">tars in HST images </w:t>
      </w:r>
      <w:r w:rsidR="002D0CB2">
        <w:t>find themselves on local</w:t>
      </w:r>
      <w:r w:rsidR="002E7CA6">
        <w:t xml:space="preserve"> backgrounds</w:t>
      </w:r>
      <w:r w:rsidR="002D0CB2">
        <w:t xml:space="preserve"> per pixel</w:t>
      </w:r>
      <w:r w:rsidR="002E7CA6">
        <w:t xml:space="preserve"> that are 25 times lower</w:t>
      </w:r>
      <w:r w:rsidR="002D0CB2">
        <w:t xml:space="preserve"> than in ground-based images</w:t>
      </w:r>
      <w:r w:rsidR="00066CD2">
        <w:t>,</w:t>
      </w:r>
      <w:r w:rsidR="002E7CA6">
        <w:t xml:space="preserve"> and therefore</w:t>
      </w:r>
      <w:r w:rsidR="00066CD2">
        <w:t xml:space="preserve"> they can</w:t>
      </w:r>
      <w:r w:rsidR="002E7CA6">
        <w:t xml:space="preserve"> be detected to </w:t>
      </w:r>
      <w:r w:rsidR="002E7CA6" w:rsidRPr="002D0CB2">
        <w:rPr>
          <w:i/>
          <w:iCs/>
        </w:rPr>
        <w:t>much</w:t>
      </w:r>
      <w:r w:rsidR="002E7CA6">
        <w:t xml:space="preserve"> fainter brightness levels.</w:t>
      </w:r>
    </w:p>
    <w:p w14:paraId="7A70AE4A" w14:textId="2E61861A" w:rsidR="00B813D6" w:rsidRDefault="00B813D6" w:rsidP="00B531FA">
      <w:pPr>
        <w:pStyle w:val="BodyNoIndent"/>
        <w:jc w:val="left"/>
      </w:pPr>
      <w:r>
        <w:t xml:space="preserve">HST photometry is not without its challenges, however.   One challenge is that its PSF in most detector/filter combinations is undersampled, which means that it is so sharp relative to the pixel scale that images of stars are not fully resolved in a single exposure.  It is still possible to measure exquisitely accurate fluxes and positions in the presence of undersampling, but we must </w:t>
      </w:r>
      <w:r w:rsidR="0001476C">
        <w:t>take special care</w:t>
      </w:r>
      <w:r>
        <w:t xml:space="preserve"> if we </w:t>
      </w:r>
      <w:r w:rsidR="00066CD2">
        <w:t>hope</w:t>
      </w:r>
      <w:r>
        <w:t xml:space="preserve"> to obtain the highest possible accuracy.    Another challenge is distortion.  In order to maximize throughput, HST’s cameras were designed with as few optical surfaces as possible.  The </w:t>
      </w:r>
      <w:r w:rsidR="003C59DF">
        <w:t xml:space="preserve">telescope’s </w:t>
      </w:r>
      <w:r>
        <w:t xml:space="preserve">designers </w:t>
      </w:r>
      <w:r w:rsidR="003C59DF">
        <w:t>prioritized sharp</w:t>
      </w:r>
      <w:r>
        <w:t xml:space="preserve"> star images </w:t>
      </w:r>
      <w:r w:rsidR="003C59DF">
        <w:t>and a minimum of reflections at the expense of extreme distortion</w:t>
      </w:r>
      <w:r w:rsidR="005A57B1">
        <w:t xml:space="preserve">.  HST’s imagers typically have large linear distortions </w:t>
      </w:r>
      <w:r w:rsidR="002C4A46">
        <w:t>and</w:t>
      </w:r>
      <w:r w:rsidR="005A57B1">
        <w:t xml:space="preserve"> </w:t>
      </w:r>
      <w:r w:rsidR="002C4A46">
        <w:t xml:space="preserve">sizable </w:t>
      </w:r>
      <w:r w:rsidR="005A57B1">
        <w:t>higher</w:t>
      </w:r>
      <w:r w:rsidR="00066CD2">
        <w:t>-</w:t>
      </w:r>
      <w:r w:rsidR="005A57B1">
        <w:t>order disto</w:t>
      </w:r>
      <w:r w:rsidR="00980628">
        <w:t>rti</w:t>
      </w:r>
      <w:r w:rsidR="005A57B1">
        <w:t>ons.  The linear distortions mean that its square detector</w:t>
      </w:r>
      <w:r w:rsidR="00066CD2">
        <w:t xml:space="preserve">s </w:t>
      </w:r>
      <w:r w:rsidR="00205676">
        <w:t xml:space="preserve">often </w:t>
      </w:r>
      <w:r w:rsidR="005A57B1">
        <w:t xml:space="preserve">project to a </w:t>
      </w:r>
      <w:r w:rsidR="0001476C">
        <w:t>footprint</w:t>
      </w:r>
      <w:r w:rsidR="005A57B1">
        <w:t xml:space="preserve"> on the sky that is more than 10% non-square:  a rhombus, rectangle, or parallelogram.  </w:t>
      </w:r>
      <w:r w:rsidR="00E250DA">
        <w:t>In addition to these linear distortions, t</w:t>
      </w:r>
      <w:r w:rsidR="005A57B1">
        <w:t>he non-linear distortions</w:t>
      </w:r>
      <w:r w:rsidR="00066CD2">
        <w:t xml:space="preserve"> can</w:t>
      </w:r>
      <w:r w:rsidR="005A57B1">
        <w:t xml:space="preserve"> have amplitudes of several </w:t>
      </w:r>
      <w:r w:rsidR="00066CD2">
        <w:t xml:space="preserve">tens of </w:t>
      </w:r>
      <w:r w:rsidR="005A57B1">
        <w:t xml:space="preserve">pixels and have significant terms down to fourth </w:t>
      </w:r>
      <w:r w:rsidR="00C101EC">
        <w:t xml:space="preserve">or even fifth </w:t>
      </w:r>
      <w:r w:rsidR="005A57B1">
        <w:t xml:space="preserve">order.  </w:t>
      </w:r>
      <w:r w:rsidR="00E250DA">
        <w:t>Finally</w:t>
      </w:r>
      <w:r w:rsidR="005A57B1">
        <w:t xml:space="preserve">, the detectors and the filters often have irregular distortion </w:t>
      </w:r>
      <w:r w:rsidR="00AF6752">
        <w:t xml:space="preserve">“fingerprint” </w:t>
      </w:r>
      <w:r w:rsidR="005A57B1">
        <w:t>patterns</w:t>
      </w:r>
      <w:r w:rsidR="00E250DA">
        <w:t xml:space="preserve"> that cannot be described well via polynomials</w:t>
      </w:r>
      <w:r w:rsidR="0045747C">
        <w:t xml:space="preserve"> (See Kozhurina-Platais 2014)</w:t>
      </w:r>
      <w:r w:rsidR="005A57B1">
        <w:t>.</w:t>
      </w:r>
    </w:p>
    <w:p w14:paraId="7BC31A78" w14:textId="6E625455" w:rsidR="005A62C9" w:rsidRDefault="005A57B1" w:rsidP="00B531FA">
      <w:pPr>
        <w:pStyle w:val="BodyNoIndent"/>
        <w:jc w:val="left"/>
      </w:pPr>
      <w:r>
        <w:t>HST’s orbit keeps it well above the atmosphere, which means that both the PSFs</w:t>
      </w:r>
      <w:r w:rsidR="00B813D6">
        <w:t xml:space="preserve"> and the distortion are</w:t>
      </w:r>
      <w:r>
        <w:t xml:space="preserve"> quite stable.  T</w:t>
      </w:r>
      <w:r w:rsidR="00571A05">
        <w:t>hus,</w:t>
      </w:r>
      <w:r>
        <w:t xml:space="preserve"> we can design calibration programs to measure the distortion and extract PSFs from fields that have a good density of bright stars, and we can then use these PSFs and distortion solutions in </w:t>
      </w:r>
      <w:r w:rsidR="005A62C9">
        <w:t xml:space="preserve">fields </w:t>
      </w:r>
      <w:r w:rsidR="00E250DA">
        <w:t>that do not contain</w:t>
      </w:r>
      <w:r w:rsidR="005A62C9">
        <w:t xml:space="preserve"> such </w:t>
      </w:r>
      <w:r w:rsidR="00026B26">
        <w:t xml:space="preserve">in-hand </w:t>
      </w:r>
      <w:r w:rsidR="005A62C9">
        <w:t xml:space="preserve">calibration sources.   </w:t>
      </w:r>
    </w:p>
    <w:p w14:paraId="516BD609" w14:textId="423EFEFB" w:rsidR="00B813D6" w:rsidRDefault="00026B26" w:rsidP="00B531FA">
      <w:pPr>
        <w:pStyle w:val="BodyNoIndent"/>
        <w:jc w:val="left"/>
      </w:pPr>
      <w:r>
        <w:t>Even so, while</w:t>
      </w:r>
      <w:r w:rsidR="005A62C9">
        <w:t xml:space="preserve"> the PSFs and distortion solutions are</w:t>
      </w:r>
      <w:r w:rsidR="00205676">
        <w:t xml:space="preserve"> </w:t>
      </w:r>
      <w:r w:rsidR="00AF6752">
        <w:t>extremely</w:t>
      </w:r>
      <w:r w:rsidR="00205676">
        <w:t xml:space="preserve"> stable, they are</w:t>
      </w:r>
      <w:r w:rsidR="005A62C9">
        <w:t xml:space="preserve"> not perfectly stable.  As HST points in different directions relative to the Sun, it experiences different amounts of warming, </w:t>
      </w:r>
      <w:r w:rsidR="00E250DA">
        <w:t>and this</w:t>
      </w:r>
      <w:r w:rsidR="005A62C9">
        <w:t xml:space="preserve"> results in small variations in its focal length (a process known as </w:t>
      </w:r>
      <w:r w:rsidR="00205676">
        <w:t>“</w:t>
      </w:r>
      <w:r w:rsidR="005A62C9">
        <w:t>breathing</w:t>
      </w:r>
      <w:r w:rsidR="00205676">
        <w:t>”</w:t>
      </w:r>
      <w:r w:rsidR="005A62C9">
        <w:t xml:space="preserve">).  </w:t>
      </w:r>
      <w:r w:rsidR="00571A05">
        <w:t xml:space="preserve">As a result, the </w:t>
      </w:r>
      <w:r w:rsidR="005A62C9">
        <w:t xml:space="preserve">PSF, the plate-scale and distortion solution change slightly (at the 1% level).  These changes can be calibrated (see </w:t>
      </w:r>
      <w:r w:rsidR="00C101EC">
        <w:t xml:space="preserve">Kozhurina-Platais et al. 2009ab, and Kozhurina </w:t>
      </w:r>
      <w:proofErr w:type="spellStart"/>
      <w:r w:rsidR="00C101EC">
        <w:t>Platatais</w:t>
      </w:r>
      <w:proofErr w:type="spellEnd"/>
      <w:r w:rsidR="00C101EC">
        <w:t xml:space="preserve"> et al. 2015, Anderson &amp; Bedin 2017, Anderson 2018,  and Bellini 2018</w:t>
      </w:r>
      <w:r w:rsidR="005A62C9">
        <w:t>), but the variations have a very small effect on photometry and astrometry</w:t>
      </w:r>
      <w:r w:rsidR="007C6DC9">
        <w:t>, particularly when measurements are made differentially</w:t>
      </w:r>
      <w:r w:rsidR="005A62C9">
        <w:t>.</w:t>
      </w:r>
    </w:p>
    <w:p w14:paraId="73C2BEC6" w14:textId="036125D4" w:rsidR="00973A45" w:rsidRDefault="00C101EC" w:rsidP="00B531FA">
      <w:pPr>
        <w:pStyle w:val="BodyNoIndent"/>
        <w:jc w:val="left"/>
      </w:pPr>
      <w:r>
        <w:t>To do photometry and astronomy on HST images, m</w:t>
      </w:r>
      <w:r w:rsidR="007C6DC9">
        <w:t xml:space="preserve">any groups use standard tools </w:t>
      </w:r>
      <w:r w:rsidR="00026B26">
        <w:t xml:space="preserve">from the ground, </w:t>
      </w:r>
      <w:r w:rsidR="007C6DC9">
        <w:t>such as DAOPhot</w:t>
      </w:r>
      <w:r w:rsidR="00E250DA">
        <w:t xml:space="preserve"> (</w:t>
      </w:r>
      <w:r w:rsidR="00DE5639">
        <w:t>Stetson 1987</w:t>
      </w:r>
      <w:r w:rsidR="00E250DA">
        <w:t>)</w:t>
      </w:r>
      <w:r w:rsidR="00205676">
        <w:t xml:space="preserve"> or</w:t>
      </w:r>
      <w:r w:rsidR="007C6DC9">
        <w:t xml:space="preserve"> DoPHOT </w:t>
      </w:r>
      <w:r w:rsidR="00E250DA">
        <w:t>(</w:t>
      </w:r>
      <w:r w:rsidR="0095765F">
        <w:t>Schechter et al. 1993</w:t>
      </w:r>
      <w:r w:rsidR="00E250DA">
        <w:t xml:space="preserve">) </w:t>
      </w:r>
      <w:r w:rsidR="007C6DC9">
        <w:t>to analyze the drizzled images, which are stacked versions of the un-resampled _flt</w:t>
      </w:r>
      <w:r w:rsidR="00973A45">
        <w:t xml:space="preserve"> or _flc</w:t>
      </w:r>
      <w:r w:rsidR="007C6DC9">
        <w:t xml:space="preserve"> images.</w:t>
      </w:r>
      <w:r w:rsidR="00973A45">
        <w:t xml:space="preserve">  </w:t>
      </w:r>
      <w:r w:rsidR="003C59DF">
        <w:t xml:space="preserve">More recently, </w:t>
      </w:r>
      <w:proofErr w:type="spellStart"/>
      <w:r w:rsidR="003C59DF">
        <w:t>Photutils</w:t>
      </w:r>
      <w:proofErr w:type="spellEnd"/>
      <w:r w:rsidR="003C59DF">
        <w:t xml:space="preserve"> (Bradley et al 2020), an </w:t>
      </w:r>
      <w:proofErr w:type="spellStart"/>
      <w:r w:rsidR="003C59DF">
        <w:t>astropy</w:t>
      </w:r>
      <w:proofErr w:type="spellEnd"/>
      <w:r w:rsidR="003C59DF">
        <w:t xml:space="preserve"> package</w:t>
      </w:r>
      <w:r w:rsidR="00914103">
        <w:t>,</w:t>
      </w:r>
      <w:r w:rsidR="003C59DF">
        <w:t xml:space="preserve"> has been gaining popularity as well.  </w:t>
      </w:r>
      <w:r w:rsidR="00973A45">
        <w:t>The drizzling process (</w:t>
      </w:r>
      <w:r w:rsidR="0095765F">
        <w:t>Fruchter &amp; Hook 2002</w:t>
      </w:r>
      <w:r w:rsidR="00973A45">
        <w:t>) is designed to rigorously preserve the zeroth moment of a star’s distribution (its flux)</w:t>
      </w:r>
      <w:r w:rsidR="00205676">
        <w:t>,</w:t>
      </w:r>
      <w:r w:rsidR="00973A45">
        <w:t xml:space="preserve"> and therefore the photometry on these images is quite good.  It is much harder to preserve higher moments during the resampling process, therefore astrometry (the first moment) and</w:t>
      </w:r>
      <w:r w:rsidR="00E250DA">
        <w:t xml:space="preserve"> </w:t>
      </w:r>
      <w:r w:rsidR="00973A45">
        <w:t>FWHM</w:t>
      </w:r>
      <w:r w:rsidR="00E250DA">
        <w:t>s</w:t>
      </w:r>
      <w:r w:rsidR="00973A45">
        <w:t xml:space="preserve"> (the second moment) are harder to measure reliably in resampled (drizzled) images</w:t>
      </w:r>
      <w:r w:rsidR="00026B26">
        <w:t>, at least for unresolved or marginally resolved objects</w:t>
      </w:r>
      <w:r w:rsidR="00973A45">
        <w:t>.</w:t>
      </w:r>
    </w:p>
    <w:p w14:paraId="29B3BFE5" w14:textId="0688B5D5" w:rsidR="00973A45" w:rsidRDefault="00AF6752" w:rsidP="00B531FA">
      <w:pPr>
        <w:pStyle w:val="BodyNoIndent"/>
        <w:jc w:val="left"/>
      </w:pPr>
      <w:r>
        <w:t xml:space="preserve">There are </w:t>
      </w:r>
      <w:r w:rsidR="00026B26">
        <w:t xml:space="preserve">indeed </w:t>
      </w:r>
      <w:r>
        <w:t>s</w:t>
      </w:r>
      <w:r w:rsidR="00973A45">
        <w:t xml:space="preserve">everal advantages </w:t>
      </w:r>
      <w:r>
        <w:t>to</w:t>
      </w:r>
      <w:r w:rsidR="00973A45">
        <w:t xml:space="preserve"> analyzing the drizzled images.  First, distortion has been </w:t>
      </w:r>
      <w:r w:rsidR="00C101EC">
        <w:t>removed</w:t>
      </w:r>
      <w:r w:rsidR="00973A45">
        <w:t xml:space="preserve">, so it’s easy to transform from one frame to another and do absolute calibration.  Also, drizzled images are </w:t>
      </w:r>
      <w:r w:rsidR="00026B26">
        <w:t>usually</w:t>
      </w:r>
      <w:r w:rsidR="00973A45">
        <w:t xml:space="preserve"> the combination of several dithered exposures, so one can make a single measurement that </w:t>
      </w:r>
      <w:r w:rsidR="003B2B99">
        <w:t>combines</w:t>
      </w:r>
      <w:r w:rsidR="00973A45">
        <w:t xml:space="preserve"> a</w:t>
      </w:r>
      <w:r w:rsidR="003B45C9">
        <w:t>n entire visi</w:t>
      </w:r>
      <w:r w:rsidR="003B2B99">
        <w:t xml:space="preserve">t </w:t>
      </w:r>
      <w:r w:rsidR="003B45C9">
        <w:t>of images</w:t>
      </w:r>
      <w:r w:rsidR="00026B26">
        <w:t>, or even multiple visits imaging the same field</w:t>
      </w:r>
      <w:r w:rsidR="00973A45">
        <w:t>.</w:t>
      </w:r>
      <w:r w:rsidR="003B45C9">
        <w:t xml:space="preserve">  Finally, there are often low S/N sources that are too faint to be observed </w:t>
      </w:r>
      <w:r w:rsidR="00026B26">
        <w:t xml:space="preserve">reliably </w:t>
      </w:r>
      <w:r w:rsidR="003B45C9">
        <w:t xml:space="preserve">in </w:t>
      </w:r>
      <w:r w:rsidR="003B45C9">
        <w:lastRenderedPageBreak/>
        <w:t>individual exposures; multiple exposures are needed to bring up their S/N.  The drizzle-combination of multiple deep exposures allows this.</w:t>
      </w:r>
    </w:p>
    <w:p w14:paraId="0C4C1B07" w14:textId="0CA3104A" w:rsidR="00FE392E" w:rsidRDefault="003B45C9" w:rsidP="00FE392E">
      <w:pPr>
        <w:pStyle w:val="BodyNoIndent"/>
        <w:jc w:val="left"/>
      </w:pPr>
      <w:r>
        <w:t xml:space="preserve">However, there are also disadvantages </w:t>
      </w:r>
      <w:r w:rsidR="00AF6752">
        <w:t>that come with</w:t>
      </w:r>
      <w:r>
        <w:t xml:space="preserve"> analyzing the drizzle products.  As mentioned above, </w:t>
      </w:r>
      <w:r w:rsidR="00FE392E">
        <w:t>the drizzle process does preserve flux, but source position and shape are much harder to maintain through resampling.  The individual pixels in drizzled images represent somewhat fuzzy constraints on the sky, since the pixel values</w:t>
      </w:r>
      <w:r w:rsidR="00E250DA">
        <w:t xml:space="preserve"> in the drizzled images</w:t>
      </w:r>
      <w:r w:rsidR="00FE392E">
        <w:t xml:space="preserve"> come from combining pixel values from multiple contributing images, each of which samples the </w:t>
      </w:r>
      <w:r w:rsidR="005F1340">
        <w:t>astrophysical source</w:t>
      </w:r>
      <w:r w:rsidR="00FE392E">
        <w:t xml:space="preserve"> differently.</w:t>
      </w:r>
      <w:r w:rsidR="0074236F">
        <w:t xml:space="preserve">  For example, the effective “center of light” of each drizzled pixel may not necessarily be at the center of that pixel.</w:t>
      </w:r>
      <w:r w:rsidR="00FE392E">
        <w:t xml:space="preserve">  The chosen “</w:t>
      </w:r>
      <w:proofErr w:type="spellStart"/>
      <w:r w:rsidR="00FE392E">
        <w:t>dropsize</w:t>
      </w:r>
      <w:proofErr w:type="spellEnd"/>
      <w:r w:rsidR="00FE392E">
        <w:t xml:space="preserve">” </w:t>
      </w:r>
      <w:r w:rsidR="00947C6A">
        <w:t xml:space="preserve">parameter </w:t>
      </w:r>
      <w:r w:rsidR="00FE392E">
        <w:t xml:space="preserve">can also affect the end result.  Conversely, the pixels in the </w:t>
      </w:r>
      <w:r w:rsidR="00FE392E" w:rsidRPr="00C1758D">
        <w:rPr>
          <w:rFonts w:ascii="Courier" w:hAnsi="Courier"/>
        </w:rPr>
        <w:t>_flt</w:t>
      </w:r>
      <w:r w:rsidR="00FE392E">
        <w:t xml:space="preserve"> / </w:t>
      </w:r>
      <w:r w:rsidR="00FE392E" w:rsidRPr="00C1758D">
        <w:rPr>
          <w:rFonts w:ascii="Courier" w:hAnsi="Courier"/>
        </w:rPr>
        <w:t>_flc</w:t>
      </w:r>
      <w:r w:rsidR="00FE392E">
        <w:t xml:space="preserve"> images </w:t>
      </w:r>
      <w:r w:rsidR="00FE392E" w:rsidRPr="0074236F">
        <w:rPr>
          <w:i/>
          <w:iCs/>
        </w:rPr>
        <w:t>are</w:t>
      </w:r>
      <w:r w:rsidR="00FE392E">
        <w:t xml:space="preserve"> direct constraints on the sky.  They have well known errors from Poisson noise, readnoise, flat-field errors, etc</w:t>
      </w:r>
      <w:r w:rsidR="00542FA8">
        <w:t>.</w:t>
      </w:r>
      <w:r w:rsidR="005F1340">
        <w:t xml:space="preserve">  A</w:t>
      </w:r>
      <w:r w:rsidR="00FE392E">
        <w:t>nd</w:t>
      </w:r>
      <w:r w:rsidR="005F1340">
        <w:t>,</w:t>
      </w:r>
      <w:r w:rsidR="00FE392E">
        <w:t xml:space="preserve"> as such</w:t>
      </w:r>
      <w:r w:rsidR="005F1340">
        <w:t>,</w:t>
      </w:r>
      <w:r w:rsidR="00FE392E">
        <w:t xml:space="preserve"> they can be modeled exquisitely if we have a model for the PSF</w:t>
      </w:r>
      <w:r w:rsidR="00C1758D">
        <w:t>, distortion,</w:t>
      </w:r>
      <w:r w:rsidR="00FE392E">
        <w:t xml:space="preserve"> and the scene.</w:t>
      </w:r>
    </w:p>
    <w:p w14:paraId="57EEA653" w14:textId="31921FF8" w:rsidR="0074236F" w:rsidRDefault="00483670" w:rsidP="00FE392E">
      <w:pPr>
        <w:pStyle w:val="BodyNoIndent"/>
        <w:jc w:val="left"/>
      </w:pPr>
      <w:r>
        <w:t xml:space="preserve">Once we have a PSF model in hand, it is not hard to measure </w:t>
      </w:r>
      <w:r w:rsidR="0074236F">
        <w:t>point sources</w:t>
      </w:r>
      <w:r>
        <w:t xml:space="preserve"> in </w:t>
      </w:r>
      <w:r w:rsidR="0074236F">
        <w:t>individual</w:t>
      </w:r>
      <w:r>
        <w:t xml:space="preserve"> un-resampled _flt / _flc images.  Similarly, once we have a model for the distortion, it is not hard to combine measurements made in a set of </w:t>
      </w:r>
      <w:r w:rsidR="0074236F">
        <w:t xml:space="preserve">dithered </w:t>
      </w:r>
      <w:r w:rsidR="00542FA8">
        <w:t>exposures</w:t>
      </w:r>
      <w:r w:rsidR="0074236F">
        <w:t xml:space="preserve"> into a single comprehensive catalog.</w:t>
      </w:r>
      <w:r w:rsidR="0010105C">
        <w:t xml:space="preserve">  But even though the problems have been solved, it has not been easy for </w:t>
      </w:r>
      <w:r w:rsidR="003B2B99">
        <w:t xml:space="preserve">non-expert </w:t>
      </w:r>
      <w:r w:rsidR="0010105C">
        <w:t>users to do such things.  Implementing these solutions in a way that the typical scientist can use them is the goal of this software suite.</w:t>
      </w:r>
    </w:p>
    <w:p w14:paraId="464BEB41" w14:textId="62A133AC" w:rsidR="00483670" w:rsidRDefault="0074236F" w:rsidP="00FE392E">
      <w:pPr>
        <w:pStyle w:val="BodyNoIndent"/>
        <w:jc w:val="left"/>
      </w:pPr>
      <w:r>
        <w:t xml:space="preserve">The </w:t>
      </w:r>
      <w:r w:rsidRPr="0074236F">
        <w:rPr>
          <w:rFonts w:ascii="Courier" w:hAnsi="Courier"/>
        </w:rPr>
        <w:t>hst1pass</w:t>
      </w:r>
      <w:r>
        <w:t xml:space="preserve"> routine described in this document is designed to do the first task, namely to find and </w:t>
      </w:r>
      <w:r w:rsidR="003B2B99">
        <w:t xml:space="preserve">make accurate measurements of </w:t>
      </w:r>
      <w:r>
        <w:t xml:space="preserve">sources in individual images.  </w:t>
      </w:r>
      <w:r w:rsidR="00E20E09">
        <w:t>Routines</w:t>
      </w:r>
      <w:r w:rsidR="00947C6A">
        <w:t xml:space="preserve"> like</w:t>
      </w:r>
      <w:r w:rsidR="00E20E09">
        <w:t xml:space="preserve"> </w:t>
      </w:r>
      <w:r w:rsidR="00947C6A" w:rsidRPr="0074236F">
        <w:rPr>
          <w:rFonts w:ascii="Courier" w:hAnsi="Courier"/>
        </w:rPr>
        <w:t>hst1pass</w:t>
      </w:r>
      <w:r w:rsidR="00947C6A">
        <w:t xml:space="preserve"> </w:t>
      </w:r>
      <w:r w:rsidR="00E20E09">
        <w:t>that do the basic PSF-fitting to pixels have been delivered to the public along with PSFs over the years (</w:t>
      </w:r>
      <w:r w:rsidR="0095765F">
        <w:t>for example, in Anderson &amp; King 2006</w:t>
      </w:r>
      <w:r w:rsidR="00E20E09">
        <w:t xml:space="preserve">), but they have not gained much traction in the community.  </w:t>
      </w:r>
      <w:r w:rsidR="00CB1C48">
        <w:t>This is likely due to the fact that</w:t>
      </w:r>
      <w:r w:rsidR="00E20E09">
        <w:t xml:space="preserve"> measuring stars in individual exposures is only half the challenge.  The other half involves </w:t>
      </w:r>
      <w:r w:rsidR="006B7E1B">
        <w:t xml:space="preserve">combining </w:t>
      </w:r>
      <w:r w:rsidR="00E20E09">
        <w:t xml:space="preserve">these measurements into a useful framework for analysis.  Particularly when high-precision astrometry is a goal, it is critical to go back and forth from distortion-corrected frames to raw frames to cross-identify stars and collate lists.  </w:t>
      </w:r>
      <w:r>
        <w:t xml:space="preserve">A second program, </w:t>
      </w:r>
      <w:r w:rsidRPr="0074236F">
        <w:rPr>
          <w:rFonts w:ascii="Courier" w:hAnsi="Courier"/>
        </w:rPr>
        <w:t>hst2collate</w:t>
      </w:r>
      <w:r w:rsidR="00E20E09">
        <w:t xml:space="preserve">, is </w:t>
      </w:r>
      <w:r w:rsidR="00C36EA1">
        <w:t xml:space="preserve">provided here </w:t>
      </w:r>
      <w:r w:rsidR="00E20E09">
        <w:t>to perform this</w:t>
      </w:r>
      <w:r>
        <w:t xml:space="preserve"> second task.</w:t>
      </w:r>
      <w:r w:rsidR="00C1758D">
        <w:t xml:space="preserve">  </w:t>
      </w:r>
      <w:r w:rsidR="00E20E09">
        <w:t>It</w:t>
      </w:r>
      <w:r w:rsidR="00C1758D">
        <w:t xml:space="preserve"> will be described more fully in a subsequent ISR, but we provide a bare-bones version of this routine along with this ISR to enable </w:t>
      </w:r>
      <w:r w:rsidR="005F1340">
        <w:t xml:space="preserve">preliminary analysis and </w:t>
      </w:r>
      <w:r w:rsidR="00C1758D">
        <w:t>artificial-star tests.</w:t>
      </w:r>
    </w:p>
    <w:p w14:paraId="0C0B1685" w14:textId="571640DE" w:rsidR="00573048" w:rsidRDefault="0074236F" w:rsidP="00FC5474">
      <w:pPr>
        <w:pStyle w:val="BodyNoIndent"/>
        <w:jc w:val="left"/>
      </w:pPr>
      <w:r>
        <w:t xml:space="preserve">This document is largely a user’s manual for </w:t>
      </w:r>
      <w:r w:rsidRPr="0074236F">
        <w:rPr>
          <w:rFonts w:ascii="Courier" w:hAnsi="Courier"/>
        </w:rPr>
        <w:t>hst1pass</w:t>
      </w:r>
      <w:r>
        <w:t xml:space="preserve">.  </w:t>
      </w:r>
      <w:r w:rsidRPr="00CF5DDD">
        <w:rPr>
          <w:b/>
          <w:bCs/>
          <w:color w:val="0070C0"/>
        </w:rPr>
        <w:t>Section 2</w:t>
      </w:r>
      <w:r>
        <w:t xml:space="preserve"> describes how to download it and compile it.  </w:t>
      </w:r>
      <w:r w:rsidRPr="00CF5DDD">
        <w:rPr>
          <w:b/>
          <w:bCs/>
          <w:color w:val="0070C0"/>
        </w:rPr>
        <w:t>Section 3</w:t>
      </w:r>
      <w:r>
        <w:t xml:space="preserve"> describes its basic inputs</w:t>
      </w:r>
      <w:r w:rsidR="00364109">
        <w:t>, such as finding parameters, PSFs, distortion solutions, and images to operate on</w:t>
      </w:r>
      <w:r w:rsidR="00CF5DDD">
        <w:t xml:space="preserve">.  </w:t>
      </w:r>
      <w:r w:rsidR="00CF5DDD" w:rsidRPr="00CF5DDD">
        <w:rPr>
          <w:b/>
          <w:bCs/>
          <w:color w:val="0070C0"/>
        </w:rPr>
        <w:t>Section 4</w:t>
      </w:r>
      <w:r w:rsidR="00CF5DDD">
        <w:t xml:space="preserve"> describes</w:t>
      </w:r>
      <w:r w:rsidR="006533AD">
        <w:t xml:space="preserve"> in detail</w:t>
      </w:r>
      <w:r w:rsidR="00CF5DDD">
        <w:t xml:space="preserve"> how </w:t>
      </w:r>
      <w:r w:rsidR="006533AD">
        <w:t>the routine</w:t>
      </w:r>
      <w:r w:rsidR="00CF5DDD">
        <w:t xml:space="preserve"> finds and measures stars</w:t>
      </w:r>
      <w:r w:rsidR="00364109">
        <w:t>, including photometric and astrometric processing that gets done</w:t>
      </w:r>
      <w:r w:rsidR="00CF5DDD">
        <w:t xml:space="preserve">.  </w:t>
      </w:r>
      <w:r w:rsidR="00CF5DDD" w:rsidRPr="00CF5DDD">
        <w:rPr>
          <w:b/>
          <w:bCs/>
          <w:color w:val="0070C0"/>
        </w:rPr>
        <w:t>Section 5</w:t>
      </w:r>
      <w:r w:rsidR="00CF5DDD">
        <w:t xml:space="preserve"> describes </w:t>
      </w:r>
      <w:r w:rsidR="006533AD">
        <w:t>the</w:t>
      </w:r>
      <w:r w:rsidR="00CF5DDD">
        <w:t xml:space="preserve"> </w:t>
      </w:r>
      <w:r w:rsidR="00364109">
        <w:t xml:space="preserve">wide variety of </w:t>
      </w:r>
      <w:r w:rsidR="006533AD">
        <w:t xml:space="preserve">possible </w:t>
      </w:r>
      <w:r w:rsidR="00CF5DDD">
        <w:t>outputs</w:t>
      </w:r>
      <w:r w:rsidR="00364109">
        <w:t xml:space="preserve"> that can be produced</w:t>
      </w:r>
      <w:r w:rsidR="00CF5DDD">
        <w:t xml:space="preserve">. </w:t>
      </w:r>
      <w:r>
        <w:t xml:space="preserve"> </w:t>
      </w:r>
      <w:r w:rsidR="006533AD" w:rsidRPr="006533AD">
        <w:rPr>
          <w:b/>
          <w:bCs/>
          <w:color w:val="0070C0"/>
        </w:rPr>
        <w:t>Section 6</w:t>
      </w:r>
      <w:r w:rsidR="006533AD">
        <w:t xml:space="preserve"> </w:t>
      </w:r>
      <w:r w:rsidR="00364109">
        <w:t>provides</w:t>
      </w:r>
      <w:r w:rsidR="006533AD">
        <w:t xml:space="preserve"> some </w:t>
      </w:r>
      <w:r w:rsidR="0010105C">
        <w:t>tips for analysis</w:t>
      </w:r>
      <w:r w:rsidR="006533AD">
        <w:t xml:space="preserve">. </w:t>
      </w:r>
      <w:r w:rsidR="00C91102">
        <w:t xml:space="preserve">  </w:t>
      </w:r>
      <w:r w:rsidR="0010105C" w:rsidRPr="0010105C">
        <w:rPr>
          <w:b/>
          <w:bCs/>
          <w:color w:val="0070C0"/>
        </w:rPr>
        <w:t>Section 7</w:t>
      </w:r>
      <w:r w:rsidR="0010105C">
        <w:t xml:space="preserve"> lists some use cases that are worked out in directories on the website.  </w:t>
      </w:r>
      <w:r>
        <w:t xml:space="preserve">Finally, </w:t>
      </w:r>
      <w:r w:rsidRPr="00CF5DDD">
        <w:rPr>
          <w:b/>
          <w:bCs/>
          <w:color w:val="0070C0"/>
        </w:rPr>
        <w:t xml:space="preserve">Section </w:t>
      </w:r>
      <w:r w:rsidR="006533AD">
        <w:rPr>
          <w:b/>
          <w:bCs/>
          <w:color w:val="0070C0"/>
        </w:rPr>
        <w:t>8</w:t>
      </w:r>
      <w:r>
        <w:t xml:space="preserve"> </w:t>
      </w:r>
      <w:r w:rsidR="00FC5474">
        <w:t>puts the routine into contexts and acknowledges that it is a work in progress and will be updated over time, likely with input from users.</w:t>
      </w:r>
      <w:r w:rsidR="005F1340">
        <w:t xml:space="preserve">  </w:t>
      </w:r>
      <w:r w:rsidR="005F1340" w:rsidRPr="005F1340">
        <w:rPr>
          <w:b/>
          <w:bCs/>
          <w:color w:val="0070C0"/>
        </w:rPr>
        <w:t>Appendices</w:t>
      </w:r>
      <w:r w:rsidR="005F1340">
        <w:t xml:space="preserve"> </w:t>
      </w:r>
      <w:r w:rsidR="00FC5474" w:rsidRPr="00FC5474">
        <w:rPr>
          <w:b/>
          <w:bCs/>
          <w:color w:val="0070C0"/>
        </w:rPr>
        <w:t>C</w:t>
      </w:r>
      <w:r w:rsidR="00FC5474">
        <w:t xml:space="preserve">, </w:t>
      </w:r>
      <w:r w:rsidR="00FC5474" w:rsidRPr="00FC5474">
        <w:rPr>
          <w:b/>
          <w:bCs/>
          <w:color w:val="0070C0"/>
        </w:rPr>
        <w:t>D</w:t>
      </w:r>
      <w:r w:rsidR="00FC5474">
        <w:t xml:space="preserve">, </w:t>
      </w:r>
      <w:r w:rsidR="00FC5474" w:rsidRPr="00FC5474">
        <w:rPr>
          <w:b/>
          <w:bCs/>
          <w:color w:val="0070C0"/>
        </w:rPr>
        <w:t>G</w:t>
      </w:r>
      <w:r w:rsidR="00FC5474">
        <w:t xml:space="preserve">, </w:t>
      </w:r>
      <w:r w:rsidR="00FC5474" w:rsidRPr="00FC5474">
        <w:rPr>
          <w:b/>
          <w:bCs/>
          <w:color w:val="0070C0"/>
        </w:rPr>
        <w:t>H</w:t>
      </w:r>
      <w:r w:rsidR="00FC5474">
        <w:t xml:space="preserve">, </w:t>
      </w:r>
      <w:r w:rsidR="00FC5474" w:rsidRPr="00FC5474">
        <w:rPr>
          <w:b/>
          <w:bCs/>
          <w:color w:val="0070C0"/>
        </w:rPr>
        <w:t>P</w:t>
      </w:r>
      <w:r w:rsidR="00FC5474">
        <w:t xml:space="preserve">, </w:t>
      </w:r>
      <w:r w:rsidR="00FC5474" w:rsidRPr="00FC5474">
        <w:rPr>
          <w:b/>
          <w:bCs/>
          <w:color w:val="0070C0"/>
        </w:rPr>
        <w:t>S</w:t>
      </w:r>
      <w:r w:rsidR="00FC5474">
        <w:t xml:space="preserve">, and </w:t>
      </w:r>
      <w:r w:rsidR="00FC5474" w:rsidRPr="00FC5474">
        <w:rPr>
          <w:b/>
          <w:bCs/>
          <w:color w:val="0070C0"/>
        </w:rPr>
        <w:t>Z</w:t>
      </w:r>
      <w:r w:rsidR="00FC5474">
        <w:t xml:space="preserve"> </w:t>
      </w:r>
      <w:r w:rsidR="005F1340">
        <w:t>go</w:t>
      </w:r>
      <w:r w:rsidR="00FC5474">
        <w:t xml:space="preserve"> </w:t>
      </w:r>
      <w:r w:rsidR="005F1340">
        <w:t xml:space="preserve">into </w:t>
      </w:r>
      <w:r w:rsidR="00FC5474">
        <w:t xml:space="preserve">more </w:t>
      </w:r>
      <w:r w:rsidR="005F1340">
        <w:t xml:space="preserve">detail about </w:t>
      </w:r>
      <w:r w:rsidR="00FC5474">
        <w:t xml:space="preserve">CTE corrections, distortion corrections, the STDGDC files, the barebones version of </w:t>
      </w:r>
      <w:r w:rsidR="00FC5474" w:rsidRPr="00FC5474">
        <w:rPr>
          <w:rFonts w:ascii="Courier" w:hAnsi="Courier"/>
        </w:rPr>
        <w:t>hst2collate</w:t>
      </w:r>
      <w:r w:rsidR="00FC5474">
        <w:t xml:space="preserve"> being provided, PSFs, Saturated stars, and possible future </w:t>
      </w:r>
      <w:r w:rsidR="0010105C">
        <w:t>features that could be implemented if there is sufficient community interest.</w:t>
      </w:r>
    </w:p>
    <w:p w14:paraId="02F57D5D" w14:textId="77777777" w:rsidR="00573048" w:rsidRDefault="00573048" w:rsidP="00FC5474">
      <w:pPr>
        <w:pStyle w:val="BodyNoIndent"/>
        <w:jc w:val="left"/>
      </w:pPr>
    </w:p>
    <w:p w14:paraId="23B88104" w14:textId="77777777" w:rsidR="00573048" w:rsidRDefault="00573048" w:rsidP="00FC5474">
      <w:pPr>
        <w:pStyle w:val="BodyNoIndent"/>
        <w:jc w:val="left"/>
      </w:pPr>
    </w:p>
    <w:p w14:paraId="75034EF8" w14:textId="6808C5DC" w:rsidR="00573048" w:rsidRPr="00421DA4" w:rsidRDefault="00573048" w:rsidP="00284BE6">
      <w:pPr>
        <w:pStyle w:val="BodyNoIndent"/>
        <w:spacing w:after="0"/>
        <w:jc w:val="left"/>
        <w:rPr>
          <w:b/>
          <w:bCs/>
          <w:sz w:val="36"/>
          <w:szCs w:val="36"/>
        </w:rPr>
      </w:pPr>
      <w:r w:rsidRPr="00421DA4">
        <w:rPr>
          <w:b/>
          <w:bCs/>
          <w:sz w:val="36"/>
          <w:szCs w:val="36"/>
        </w:rPr>
        <w:lastRenderedPageBreak/>
        <w:t>Table of Contents</w:t>
      </w:r>
    </w:p>
    <w:p w14:paraId="339B6576" w14:textId="77777777" w:rsidR="00284BE6" w:rsidRPr="00421DA4" w:rsidRDefault="00284BE6" w:rsidP="00421DA4">
      <w:pPr>
        <w:pStyle w:val="BodyNoIndent"/>
        <w:spacing w:after="0"/>
        <w:jc w:val="left"/>
        <w:rPr>
          <w:b/>
          <w:bCs/>
          <w:sz w:val="28"/>
          <w:szCs w:val="28"/>
        </w:rPr>
      </w:pPr>
    </w:p>
    <w:p w14:paraId="589CBC98" w14:textId="77777777" w:rsidR="00573048" w:rsidRDefault="00573048" w:rsidP="00421DA4">
      <w:pPr>
        <w:pStyle w:val="BodyNoIndent"/>
        <w:tabs>
          <w:tab w:val="left" w:pos="1170"/>
        </w:tabs>
        <w:spacing w:after="0"/>
        <w:jc w:val="left"/>
      </w:pPr>
      <w:r>
        <w:t>1. Introduction</w:t>
      </w:r>
    </w:p>
    <w:p w14:paraId="35EF8096" w14:textId="68D9944B" w:rsidR="00573048" w:rsidRDefault="00573048" w:rsidP="00421DA4">
      <w:pPr>
        <w:pStyle w:val="BodyNoIndent"/>
        <w:tabs>
          <w:tab w:val="clear" w:pos="4770"/>
          <w:tab w:val="left" w:pos="450"/>
          <w:tab w:val="left" w:pos="1170"/>
        </w:tabs>
        <w:spacing w:after="0"/>
        <w:jc w:val="left"/>
      </w:pPr>
      <w:r>
        <w:t>2. Downloading and compiling</w:t>
      </w:r>
      <w:r>
        <w:br/>
      </w:r>
      <w:r>
        <w:tab/>
        <w:t>2.1 Downloading</w:t>
      </w:r>
    </w:p>
    <w:p w14:paraId="7E1AE51F" w14:textId="3CE700D0" w:rsidR="00573048" w:rsidRDefault="00573048" w:rsidP="00421DA4">
      <w:pPr>
        <w:pStyle w:val="BodyNoIndent"/>
        <w:tabs>
          <w:tab w:val="clear" w:pos="4770"/>
          <w:tab w:val="left" w:pos="450"/>
          <w:tab w:val="left" w:pos="1170"/>
        </w:tabs>
        <w:spacing w:after="0"/>
        <w:jc w:val="left"/>
      </w:pPr>
      <w:r>
        <w:tab/>
        <w:t>2.2 Compiling</w:t>
      </w:r>
    </w:p>
    <w:p w14:paraId="0516FDD6" w14:textId="2C9244D3" w:rsidR="00573048" w:rsidRDefault="00573048" w:rsidP="00421DA4">
      <w:pPr>
        <w:pStyle w:val="BodyNoIndent"/>
        <w:tabs>
          <w:tab w:val="clear" w:pos="4770"/>
          <w:tab w:val="left" w:pos="450"/>
          <w:tab w:val="left" w:pos="1170"/>
        </w:tabs>
        <w:spacing w:after="0"/>
        <w:jc w:val="left"/>
      </w:pPr>
      <w:r>
        <w:tab/>
        <w:t>2.3 Running the routine</w:t>
      </w:r>
    </w:p>
    <w:p w14:paraId="756014BD" w14:textId="0D1E9D5E" w:rsidR="00573048" w:rsidRDefault="00284BE6" w:rsidP="00421DA4">
      <w:pPr>
        <w:pStyle w:val="BodyNoIndent"/>
        <w:tabs>
          <w:tab w:val="clear" w:pos="4770"/>
          <w:tab w:val="left" w:pos="720"/>
          <w:tab w:val="left" w:pos="1170"/>
        </w:tabs>
        <w:spacing w:after="0"/>
        <w:jc w:val="left"/>
      </w:pPr>
      <w:r>
        <w:t>3</w:t>
      </w:r>
      <w:r w:rsidR="00573048">
        <w:t>. Input Parameters</w:t>
      </w:r>
    </w:p>
    <w:p w14:paraId="7468CAFA" w14:textId="293D0BE8" w:rsidR="00573048" w:rsidRDefault="00573048" w:rsidP="00421DA4">
      <w:pPr>
        <w:pStyle w:val="BodyNoIndent"/>
        <w:tabs>
          <w:tab w:val="clear" w:pos="4770"/>
          <w:tab w:val="left" w:pos="450"/>
          <w:tab w:val="left" w:pos="1170"/>
        </w:tabs>
        <w:spacing w:after="0"/>
        <w:jc w:val="left"/>
      </w:pPr>
      <w:r>
        <w:tab/>
        <w:t xml:space="preserve">3.1 Required </w:t>
      </w:r>
      <w:r w:rsidR="00864C43">
        <w:t>F</w:t>
      </w:r>
      <w:r>
        <w:t xml:space="preserve">inding </w:t>
      </w:r>
      <w:r w:rsidR="00864C43">
        <w:t>P</w:t>
      </w:r>
      <w:r>
        <w:t>arameters</w:t>
      </w:r>
    </w:p>
    <w:p w14:paraId="53AC2552" w14:textId="2F290F9F" w:rsidR="00573048" w:rsidRDefault="00573048" w:rsidP="00421DA4">
      <w:pPr>
        <w:pStyle w:val="BodyNoIndent"/>
        <w:tabs>
          <w:tab w:val="clear" w:pos="4770"/>
          <w:tab w:val="left" w:pos="450"/>
          <w:tab w:val="left" w:pos="1170"/>
        </w:tabs>
        <w:spacing w:after="0"/>
        <w:jc w:val="left"/>
      </w:pPr>
      <w:r>
        <w:tab/>
        <w:t xml:space="preserve">3.2 Additional </w:t>
      </w:r>
      <w:r w:rsidR="00864C43">
        <w:t>F</w:t>
      </w:r>
      <w:r>
        <w:t xml:space="preserve">inding </w:t>
      </w:r>
      <w:r w:rsidR="00864C43">
        <w:t>P</w:t>
      </w:r>
      <w:r>
        <w:t>arameters</w:t>
      </w:r>
    </w:p>
    <w:p w14:paraId="783F2649" w14:textId="2EEBC203" w:rsidR="00573048" w:rsidRDefault="00573048" w:rsidP="00421DA4">
      <w:pPr>
        <w:pStyle w:val="BodyNoIndent"/>
        <w:tabs>
          <w:tab w:val="clear" w:pos="4770"/>
          <w:tab w:val="left" w:pos="450"/>
          <w:tab w:val="left" w:pos="1170"/>
        </w:tabs>
        <w:spacing w:after="0"/>
        <w:jc w:val="left"/>
      </w:pPr>
      <w:r>
        <w:tab/>
        <w:t xml:space="preserve">3.3 PSF-Related </w:t>
      </w:r>
      <w:r w:rsidR="00864C43">
        <w:t>P</w:t>
      </w:r>
      <w:r>
        <w:t>arameters (PSF, FOCUS, PERT)</w:t>
      </w:r>
    </w:p>
    <w:p w14:paraId="424FA7CD" w14:textId="28A63D47" w:rsidR="00573048" w:rsidRDefault="00573048" w:rsidP="00421DA4">
      <w:pPr>
        <w:pStyle w:val="BodyNoIndent"/>
        <w:tabs>
          <w:tab w:val="clear" w:pos="4770"/>
          <w:tab w:val="left" w:pos="450"/>
          <w:tab w:val="left" w:pos="1170"/>
        </w:tabs>
        <w:spacing w:after="0"/>
        <w:jc w:val="left"/>
      </w:pPr>
      <w:r>
        <w:tab/>
        <w:t xml:space="preserve">3.4 Distortion </w:t>
      </w:r>
      <w:r w:rsidR="00864C43">
        <w:t>S</w:t>
      </w:r>
      <w:r>
        <w:t>pecification</w:t>
      </w:r>
    </w:p>
    <w:p w14:paraId="11883E5F" w14:textId="7C3FEB18" w:rsidR="00573048" w:rsidRDefault="00573048" w:rsidP="00421DA4">
      <w:pPr>
        <w:pStyle w:val="BodyNoIndent"/>
        <w:tabs>
          <w:tab w:val="clear" w:pos="4770"/>
          <w:tab w:val="left" w:pos="450"/>
          <w:tab w:val="left" w:pos="1170"/>
        </w:tabs>
        <w:spacing w:after="0"/>
        <w:jc w:val="left"/>
      </w:pPr>
      <w:r>
        <w:tab/>
        <w:t>3.</w:t>
      </w:r>
      <w:r w:rsidR="00284BE6">
        <w:t>5</w:t>
      </w:r>
      <w:r>
        <w:t xml:space="preserve"> Reference-</w:t>
      </w:r>
      <w:r w:rsidR="00864C43">
        <w:t>F</w:t>
      </w:r>
      <w:r>
        <w:t xml:space="preserve">rame </w:t>
      </w:r>
      <w:r w:rsidR="00864C43">
        <w:t>S</w:t>
      </w:r>
      <w:r>
        <w:t>pecified by WCS</w:t>
      </w:r>
    </w:p>
    <w:p w14:paraId="54780A78" w14:textId="00C197A4" w:rsidR="00573048" w:rsidRDefault="00573048" w:rsidP="00421DA4">
      <w:pPr>
        <w:pStyle w:val="BodyNoIndent"/>
        <w:tabs>
          <w:tab w:val="clear" w:pos="4770"/>
          <w:tab w:val="left" w:pos="450"/>
          <w:tab w:val="left" w:pos="1170"/>
        </w:tabs>
        <w:spacing w:after="0"/>
        <w:jc w:val="left"/>
      </w:pPr>
      <w:r>
        <w:tab/>
        <w:t xml:space="preserve">3.6 </w:t>
      </w:r>
      <w:r w:rsidR="00623F58">
        <w:t>Auxiliary</w:t>
      </w:r>
      <w:r>
        <w:t xml:space="preserve"> Image </w:t>
      </w:r>
      <w:r w:rsidR="00864C43">
        <w:t>O</w:t>
      </w:r>
      <w:r>
        <w:t>utputs (SHOW</w:t>
      </w:r>
      <w:r w:rsidR="00864C43">
        <w:t>_USE, etc)</w:t>
      </w:r>
    </w:p>
    <w:p w14:paraId="3139359C" w14:textId="538ECEC5" w:rsidR="00864C43" w:rsidRDefault="00864C43" w:rsidP="00421DA4">
      <w:pPr>
        <w:pStyle w:val="BodyNoIndent"/>
        <w:tabs>
          <w:tab w:val="clear" w:pos="4770"/>
          <w:tab w:val="left" w:pos="450"/>
          <w:tab w:val="left" w:pos="1170"/>
        </w:tabs>
        <w:spacing w:after="0"/>
        <w:jc w:val="left"/>
      </w:pPr>
      <w:r>
        <w:tab/>
        <w:t>3.7 Artificial-Star Tests (swap with 3.6?)</w:t>
      </w:r>
    </w:p>
    <w:p w14:paraId="02A7FA56" w14:textId="4A21C06B" w:rsidR="00864C43" w:rsidRDefault="00864C43" w:rsidP="00421DA4">
      <w:pPr>
        <w:pStyle w:val="BodyNoIndent"/>
        <w:tabs>
          <w:tab w:val="clear" w:pos="4770"/>
          <w:tab w:val="left" w:pos="720"/>
          <w:tab w:val="left" w:pos="1170"/>
        </w:tabs>
        <w:spacing w:after="0"/>
        <w:jc w:val="left"/>
      </w:pPr>
      <w:r>
        <w:t xml:space="preserve">4. How </w:t>
      </w:r>
      <w:r w:rsidRPr="00421DA4">
        <w:rPr>
          <w:rFonts w:ascii="Courier" w:hAnsi="Courier"/>
        </w:rPr>
        <w:t>hst1pass</w:t>
      </w:r>
      <w:r>
        <w:t xml:space="preserve"> Finds Stars</w:t>
      </w:r>
    </w:p>
    <w:p w14:paraId="2692611F" w14:textId="53E0B2FE" w:rsidR="00864C43" w:rsidRDefault="00864C43" w:rsidP="00421DA4">
      <w:pPr>
        <w:pStyle w:val="BodyNoIndent"/>
        <w:tabs>
          <w:tab w:val="clear" w:pos="4770"/>
          <w:tab w:val="left" w:pos="450"/>
          <w:tab w:val="left" w:pos="1170"/>
        </w:tabs>
        <w:spacing w:after="0"/>
        <w:jc w:val="left"/>
      </w:pPr>
      <w:r>
        <w:tab/>
        <w:t>4.1 Photometry and Astrometry of Unsaturated Stars</w:t>
      </w:r>
    </w:p>
    <w:p w14:paraId="6E3FAB1D" w14:textId="1804B2D0" w:rsidR="00864C43" w:rsidRDefault="00864C43" w:rsidP="00421DA4">
      <w:pPr>
        <w:pStyle w:val="BodyNoIndent"/>
        <w:tabs>
          <w:tab w:val="clear" w:pos="4770"/>
          <w:tab w:val="left" w:pos="450"/>
          <w:tab w:val="left" w:pos="1170"/>
        </w:tabs>
        <w:spacing w:after="0"/>
        <w:jc w:val="left"/>
      </w:pPr>
      <w:r>
        <w:tab/>
        <w:t>4.2 Coordinate and Photometric Systems</w:t>
      </w:r>
    </w:p>
    <w:p w14:paraId="414F2E83" w14:textId="3448C78F" w:rsidR="00864C43" w:rsidRDefault="00864C43" w:rsidP="00421DA4">
      <w:pPr>
        <w:pStyle w:val="BodyNoIndent"/>
        <w:tabs>
          <w:tab w:val="clear" w:pos="4770"/>
          <w:tab w:val="left" w:pos="720"/>
          <w:tab w:val="left" w:pos="1170"/>
          <w:tab w:val="left" w:pos="1530"/>
        </w:tabs>
        <w:spacing w:after="0"/>
        <w:jc w:val="left"/>
      </w:pPr>
      <w:r>
        <w:t>5. Output Quantities</w:t>
      </w:r>
    </w:p>
    <w:p w14:paraId="671C8AFE" w14:textId="24DE43E3" w:rsidR="00864C43" w:rsidRDefault="00864C43" w:rsidP="00421DA4">
      <w:pPr>
        <w:pStyle w:val="BodyNoIndent"/>
        <w:tabs>
          <w:tab w:val="clear" w:pos="4770"/>
          <w:tab w:val="left" w:pos="450"/>
          <w:tab w:val="left" w:pos="1170"/>
          <w:tab w:val="left" w:pos="1530"/>
        </w:tabs>
        <w:spacing w:after="0"/>
        <w:jc w:val="left"/>
      </w:pPr>
      <w:r>
        <w:tab/>
        <w:t>5.1 Finding Parameters</w:t>
      </w:r>
    </w:p>
    <w:p w14:paraId="46291277" w14:textId="2F1461F9" w:rsidR="00864C43" w:rsidRDefault="00864C43" w:rsidP="00421DA4">
      <w:pPr>
        <w:pStyle w:val="BodyNoIndent"/>
        <w:tabs>
          <w:tab w:val="clear" w:pos="4770"/>
          <w:tab w:val="left" w:pos="450"/>
          <w:tab w:val="left" w:pos="1170"/>
          <w:tab w:val="left" w:pos="1530"/>
        </w:tabs>
        <w:spacing w:after="0"/>
        <w:jc w:val="left"/>
      </w:pPr>
      <w:r>
        <w:tab/>
        <w:t>5.2 PSF-Fitting Parameters</w:t>
      </w:r>
    </w:p>
    <w:p w14:paraId="3BFF53D1" w14:textId="77FE193F" w:rsidR="00864C43" w:rsidRDefault="00864C43" w:rsidP="00421DA4">
      <w:pPr>
        <w:pStyle w:val="BodyNoIndent"/>
        <w:tabs>
          <w:tab w:val="clear" w:pos="4770"/>
          <w:tab w:val="left" w:pos="450"/>
          <w:tab w:val="left" w:pos="1170"/>
          <w:tab w:val="left" w:pos="1530"/>
        </w:tabs>
        <w:spacing w:after="0"/>
        <w:jc w:val="left"/>
      </w:pPr>
      <w:r>
        <w:tab/>
        <w:t>5.3 Astrometry</w:t>
      </w:r>
    </w:p>
    <w:p w14:paraId="6A1B79A6" w14:textId="08FFAA9A" w:rsidR="00864C43" w:rsidRDefault="00864C43" w:rsidP="00421DA4">
      <w:pPr>
        <w:pStyle w:val="BodyNoIndent"/>
        <w:tabs>
          <w:tab w:val="clear" w:pos="4770"/>
          <w:tab w:val="left" w:pos="450"/>
          <w:tab w:val="left" w:pos="1170"/>
          <w:tab w:val="left" w:pos="1530"/>
        </w:tabs>
        <w:spacing w:after="0"/>
        <w:jc w:val="left"/>
      </w:pPr>
      <w:r>
        <w:tab/>
        <w:t>5.4 Photometry</w:t>
      </w:r>
    </w:p>
    <w:p w14:paraId="5340806E" w14:textId="08C8C332" w:rsidR="00864C43" w:rsidRDefault="00864C43" w:rsidP="00421DA4">
      <w:pPr>
        <w:pStyle w:val="BodyNoIndent"/>
        <w:tabs>
          <w:tab w:val="clear" w:pos="4770"/>
          <w:tab w:val="left" w:pos="450"/>
          <w:tab w:val="left" w:pos="1170"/>
          <w:tab w:val="left" w:pos="1530"/>
        </w:tabs>
        <w:spacing w:after="0"/>
        <w:jc w:val="left"/>
      </w:pPr>
      <w:r>
        <w:tab/>
        <w:t>5.5 Region Files</w:t>
      </w:r>
    </w:p>
    <w:p w14:paraId="18F4FAC8" w14:textId="689681F3" w:rsidR="00864C43" w:rsidRDefault="00864C43" w:rsidP="00421DA4">
      <w:pPr>
        <w:pStyle w:val="BodyNoIndent"/>
        <w:tabs>
          <w:tab w:val="clear" w:pos="4770"/>
          <w:tab w:val="left" w:pos="450"/>
          <w:tab w:val="left" w:pos="1170"/>
          <w:tab w:val="left" w:pos="1530"/>
        </w:tabs>
        <w:spacing w:after="0"/>
        <w:jc w:val="left"/>
      </w:pPr>
      <w:r>
        <w:tab/>
        <w:t>5.6 Additional Background Information in the Output Files</w:t>
      </w:r>
    </w:p>
    <w:p w14:paraId="71043904" w14:textId="1F2509AD" w:rsidR="00864C43" w:rsidRDefault="00864C43" w:rsidP="00421DA4">
      <w:pPr>
        <w:pStyle w:val="BodyNoIndent"/>
        <w:tabs>
          <w:tab w:val="clear" w:pos="4770"/>
          <w:tab w:val="left" w:pos="720"/>
          <w:tab w:val="left" w:pos="1170"/>
          <w:tab w:val="left" w:pos="1530"/>
        </w:tabs>
        <w:spacing w:after="0"/>
        <w:jc w:val="left"/>
      </w:pPr>
      <w:r>
        <w:t>6. Some Tips for Analysis</w:t>
      </w:r>
    </w:p>
    <w:p w14:paraId="6AF0F641" w14:textId="49977414" w:rsidR="00864C43" w:rsidRDefault="00864C43" w:rsidP="00421DA4">
      <w:pPr>
        <w:pStyle w:val="BodyNoIndent"/>
        <w:tabs>
          <w:tab w:val="clear" w:pos="4770"/>
          <w:tab w:val="left" w:pos="450"/>
          <w:tab w:val="left" w:pos="1170"/>
          <w:tab w:val="left" w:pos="1530"/>
        </w:tabs>
        <w:spacing w:after="0"/>
        <w:jc w:val="left"/>
      </w:pPr>
      <w:r>
        <w:tab/>
        <w:t>6.1 A Word About Differential Measurements</w:t>
      </w:r>
    </w:p>
    <w:p w14:paraId="74F6188C" w14:textId="4D390C0F" w:rsidR="00864C43" w:rsidRDefault="00864C43" w:rsidP="00421DA4">
      <w:pPr>
        <w:pStyle w:val="BodyNoIndent"/>
        <w:tabs>
          <w:tab w:val="clear" w:pos="4770"/>
          <w:tab w:val="left" w:pos="450"/>
          <w:tab w:val="left" w:pos="1170"/>
          <w:tab w:val="left" w:pos="1530"/>
        </w:tabs>
        <w:spacing w:after="0"/>
        <w:jc w:val="left"/>
      </w:pPr>
      <w:r>
        <w:tab/>
        <w:t>6.2 A Word about Photometric Calibration</w:t>
      </w:r>
    </w:p>
    <w:p w14:paraId="20906960" w14:textId="6B3281FC" w:rsidR="00284BE6" w:rsidRDefault="00284BE6" w:rsidP="00421DA4">
      <w:pPr>
        <w:pStyle w:val="BodyNoIndent"/>
        <w:tabs>
          <w:tab w:val="clear" w:pos="4770"/>
          <w:tab w:val="left" w:pos="450"/>
          <w:tab w:val="left" w:pos="1170"/>
          <w:tab w:val="left" w:pos="1530"/>
        </w:tabs>
        <w:spacing w:after="0"/>
        <w:jc w:val="left"/>
      </w:pPr>
      <w:r>
        <w:tab/>
        <w:t>6.3 A Word about Astrome</w:t>
      </w:r>
      <w:r w:rsidR="00421DA4">
        <w:t>t</w:t>
      </w:r>
      <w:r>
        <w:t>ric Calibration</w:t>
      </w:r>
    </w:p>
    <w:p w14:paraId="3E4D7E3A" w14:textId="3D2CCF83" w:rsidR="00284BE6" w:rsidRDefault="00284BE6" w:rsidP="00421DA4">
      <w:pPr>
        <w:pStyle w:val="BodyNoIndent"/>
        <w:tabs>
          <w:tab w:val="clear" w:pos="4770"/>
          <w:tab w:val="left" w:pos="450"/>
          <w:tab w:val="left" w:pos="1170"/>
          <w:tab w:val="left" w:pos="1530"/>
        </w:tabs>
        <w:spacing w:after="0"/>
        <w:jc w:val="left"/>
      </w:pPr>
      <w:r>
        <w:tab/>
        <w:t>6.4 A Word about Astrometric Transformations</w:t>
      </w:r>
    </w:p>
    <w:p w14:paraId="7B21B40C" w14:textId="47CE1C59" w:rsidR="00284BE6" w:rsidRDefault="00284BE6" w:rsidP="00421DA4">
      <w:pPr>
        <w:pStyle w:val="BodyNoIndent"/>
        <w:tabs>
          <w:tab w:val="clear" w:pos="4770"/>
          <w:tab w:val="left" w:pos="450"/>
          <w:tab w:val="left" w:pos="1170"/>
          <w:tab w:val="left" w:pos="1530"/>
        </w:tabs>
        <w:spacing w:after="0"/>
        <w:jc w:val="left"/>
      </w:pPr>
      <w:r>
        <w:t>7. Some Use Cases</w:t>
      </w:r>
    </w:p>
    <w:p w14:paraId="492259FF" w14:textId="13238D78" w:rsidR="00284BE6" w:rsidRDefault="00284BE6" w:rsidP="00421DA4">
      <w:pPr>
        <w:pStyle w:val="BodyNoIndent"/>
        <w:tabs>
          <w:tab w:val="clear" w:pos="4770"/>
          <w:tab w:val="left" w:pos="450"/>
          <w:tab w:val="left" w:pos="1170"/>
          <w:tab w:val="left" w:pos="1530"/>
        </w:tabs>
        <w:spacing w:after="0"/>
        <w:jc w:val="left"/>
      </w:pPr>
      <w:r>
        <w:t>8. Final Notes</w:t>
      </w:r>
    </w:p>
    <w:p w14:paraId="55F6EA2B" w14:textId="351AEABB" w:rsidR="00284BE6" w:rsidRDefault="00284BE6" w:rsidP="00421DA4">
      <w:pPr>
        <w:pStyle w:val="BodyNoIndent"/>
        <w:tabs>
          <w:tab w:val="clear" w:pos="4770"/>
          <w:tab w:val="left" w:pos="450"/>
          <w:tab w:val="left" w:pos="1170"/>
          <w:tab w:val="left" w:pos="1530"/>
        </w:tabs>
        <w:spacing w:after="0"/>
        <w:jc w:val="left"/>
      </w:pPr>
      <w:r>
        <w:tab/>
        <w:t>8.1 Disclaimer</w:t>
      </w:r>
    </w:p>
    <w:p w14:paraId="64ABC6F2" w14:textId="1BFEB617" w:rsidR="00284BE6" w:rsidRDefault="00284BE6" w:rsidP="00421DA4">
      <w:pPr>
        <w:pStyle w:val="BodyNoIndent"/>
        <w:tabs>
          <w:tab w:val="clear" w:pos="4770"/>
          <w:tab w:val="left" w:pos="450"/>
          <w:tab w:val="left" w:pos="1170"/>
          <w:tab w:val="left" w:pos="1530"/>
        </w:tabs>
        <w:spacing w:after="0"/>
        <w:jc w:val="left"/>
      </w:pPr>
      <w:r>
        <w:tab/>
        <w:t>8.2 Code Updates</w:t>
      </w:r>
    </w:p>
    <w:p w14:paraId="159C53A5" w14:textId="1A623FC0" w:rsidR="00284BE6" w:rsidRDefault="00284BE6" w:rsidP="00284BE6">
      <w:pPr>
        <w:pStyle w:val="BodyNoIndent"/>
        <w:tabs>
          <w:tab w:val="clear" w:pos="4770"/>
          <w:tab w:val="left" w:pos="450"/>
          <w:tab w:val="left" w:pos="1170"/>
          <w:tab w:val="left" w:pos="1530"/>
        </w:tabs>
        <w:spacing w:after="0"/>
        <w:jc w:val="left"/>
      </w:pPr>
      <w:r>
        <w:t>Acknowledgements</w:t>
      </w:r>
    </w:p>
    <w:p w14:paraId="4634678A" w14:textId="0C88A842" w:rsidR="00284BE6" w:rsidRDefault="00284BE6" w:rsidP="00284BE6">
      <w:pPr>
        <w:pStyle w:val="BodyNoIndent"/>
        <w:tabs>
          <w:tab w:val="clear" w:pos="4770"/>
          <w:tab w:val="left" w:pos="450"/>
          <w:tab w:val="left" w:pos="1170"/>
          <w:tab w:val="left" w:pos="1530"/>
        </w:tabs>
        <w:spacing w:after="0"/>
        <w:jc w:val="left"/>
      </w:pPr>
      <w:r>
        <w:t>Appendix C: Automated Table-Based CTE Corrections</w:t>
      </w:r>
    </w:p>
    <w:p w14:paraId="4913F5FE" w14:textId="490403A9" w:rsidR="00284BE6" w:rsidRDefault="00284BE6" w:rsidP="00284BE6">
      <w:pPr>
        <w:pStyle w:val="BodyNoIndent"/>
        <w:tabs>
          <w:tab w:val="clear" w:pos="4770"/>
          <w:tab w:val="left" w:pos="450"/>
          <w:tab w:val="left" w:pos="1170"/>
          <w:tab w:val="left" w:pos="1530"/>
        </w:tabs>
        <w:spacing w:after="0"/>
        <w:jc w:val="left"/>
      </w:pPr>
      <w:r>
        <w:t>Appendix D: Distortion Solutions</w:t>
      </w:r>
    </w:p>
    <w:p w14:paraId="3A0D43B6" w14:textId="0A25705D" w:rsidR="00284BE6" w:rsidRDefault="00284BE6" w:rsidP="00284BE6">
      <w:pPr>
        <w:pStyle w:val="BodyNoIndent"/>
        <w:tabs>
          <w:tab w:val="clear" w:pos="4770"/>
          <w:tab w:val="left" w:pos="450"/>
          <w:tab w:val="left" w:pos="1170"/>
          <w:tab w:val="left" w:pos="1530"/>
        </w:tabs>
        <w:spacing w:after="0"/>
        <w:jc w:val="left"/>
      </w:pPr>
      <w:r>
        <w:t>Appendix G: The FITS-</w:t>
      </w:r>
      <w:r w:rsidR="00A61B9A">
        <w:t>F</w:t>
      </w:r>
      <w:r>
        <w:t>ormat STDGDC Files</w:t>
      </w:r>
    </w:p>
    <w:p w14:paraId="5CECB5AE" w14:textId="2CB75CD5" w:rsidR="00284BE6" w:rsidRDefault="00284BE6" w:rsidP="00284BE6">
      <w:pPr>
        <w:pStyle w:val="BodyNoIndent"/>
        <w:tabs>
          <w:tab w:val="clear" w:pos="4770"/>
          <w:tab w:val="left" w:pos="450"/>
          <w:tab w:val="left" w:pos="1170"/>
          <w:tab w:val="left" w:pos="1530"/>
        </w:tabs>
        <w:spacing w:after="0"/>
        <w:jc w:val="left"/>
        <w:rPr>
          <w:rFonts w:ascii="Courier" w:hAnsi="Courier"/>
        </w:rPr>
      </w:pPr>
      <w:r>
        <w:t xml:space="preserve">Appendix H: A Limited-Use Early Version of </w:t>
      </w:r>
      <w:r w:rsidRPr="00421DA4">
        <w:rPr>
          <w:rFonts w:ascii="Courier" w:hAnsi="Courier"/>
        </w:rPr>
        <w:t>hst2collate</w:t>
      </w:r>
    </w:p>
    <w:p w14:paraId="117126BB" w14:textId="4A71EA6D" w:rsidR="00284BE6" w:rsidRDefault="00284BE6" w:rsidP="00284BE6">
      <w:pPr>
        <w:pStyle w:val="BodyNoIndent"/>
        <w:tabs>
          <w:tab w:val="clear" w:pos="4770"/>
          <w:tab w:val="left" w:pos="450"/>
          <w:tab w:val="left" w:pos="1170"/>
          <w:tab w:val="left" w:pos="1530"/>
        </w:tabs>
        <w:spacing w:after="0"/>
        <w:jc w:val="left"/>
      </w:pPr>
      <w:r>
        <w:t>Appendix P: PSF Optimization</w:t>
      </w:r>
    </w:p>
    <w:p w14:paraId="0F3B40F3" w14:textId="403ADA85" w:rsidR="00284BE6" w:rsidRDefault="00284BE6" w:rsidP="00284BE6">
      <w:pPr>
        <w:pStyle w:val="BodyNoIndent"/>
        <w:tabs>
          <w:tab w:val="clear" w:pos="4770"/>
          <w:tab w:val="left" w:pos="450"/>
          <w:tab w:val="left" w:pos="1170"/>
          <w:tab w:val="left" w:pos="1530"/>
        </w:tabs>
        <w:spacing w:after="0"/>
        <w:jc w:val="left"/>
      </w:pPr>
      <w:r>
        <w:t>Appendix S: Saturated Stars</w:t>
      </w:r>
    </w:p>
    <w:p w14:paraId="2CDDEE9E" w14:textId="78674DED" w:rsidR="00284BE6" w:rsidRDefault="00284BE6" w:rsidP="00284BE6">
      <w:pPr>
        <w:pStyle w:val="BodyNoIndent"/>
        <w:tabs>
          <w:tab w:val="clear" w:pos="4770"/>
          <w:tab w:val="left" w:pos="450"/>
          <w:tab w:val="left" w:pos="1170"/>
          <w:tab w:val="left" w:pos="1530"/>
        </w:tabs>
        <w:spacing w:after="0"/>
        <w:jc w:val="left"/>
      </w:pPr>
      <w:r>
        <w:t>Appendix T: Linear Transformations</w:t>
      </w:r>
    </w:p>
    <w:p w14:paraId="2E2572BD" w14:textId="7651AA5B" w:rsidR="00284BE6" w:rsidRDefault="00284BE6" w:rsidP="00284BE6">
      <w:pPr>
        <w:pStyle w:val="BodyNoIndent"/>
        <w:tabs>
          <w:tab w:val="clear" w:pos="4770"/>
          <w:tab w:val="left" w:pos="450"/>
          <w:tab w:val="left" w:pos="1170"/>
          <w:tab w:val="left" w:pos="1530"/>
        </w:tabs>
        <w:spacing w:after="0"/>
        <w:jc w:val="left"/>
      </w:pPr>
      <w:r>
        <w:t>Appendix Z: Planned/Possible Future Improvements</w:t>
      </w:r>
    </w:p>
    <w:p w14:paraId="36015680" w14:textId="77777777" w:rsidR="00A61B9A" w:rsidRDefault="00A61B9A" w:rsidP="00284BE6">
      <w:pPr>
        <w:pStyle w:val="BodyNoIndent"/>
        <w:tabs>
          <w:tab w:val="clear" w:pos="4770"/>
          <w:tab w:val="left" w:pos="450"/>
          <w:tab w:val="left" w:pos="1170"/>
          <w:tab w:val="left" w:pos="1530"/>
        </w:tabs>
        <w:spacing w:after="0"/>
        <w:jc w:val="left"/>
      </w:pPr>
    </w:p>
    <w:p w14:paraId="11126795" w14:textId="04E10D14" w:rsidR="00C5116F" w:rsidRPr="00C101EC" w:rsidRDefault="00573048" w:rsidP="00421DA4">
      <w:pPr>
        <w:pStyle w:val="BodyNoIndent"/>
        <w:jc w:val="left"/>
        <w:rPr>
          <w:bCs/>
          <w:sz w:val="36"/>
          <w:szCs w:val="32"/>
        </w:rPr>
      </w:pPr>
      <w:r>
        <w:lastRenderedPageBreak/>
        <w:br/>
      </w:r>
      <w:r w:rsidR="00A61B9A" w:rsidRPr="00421DA4">
        <w:rPr>
          <w:b/>
          <w:bCs/>
          <w:sz w:val="36"/>
          <w:szCs w:val="32"/>
        </w:rPr>
        <w:t>2. D</w:t>
      </w:r>
      <w:r w:rsidR="0074236F" w:rsidRPr="00421DA4">
        <w:rPr>
          <w:b/>
          <w:bCs/>
          <w:sz w:val="36"/>
          <w:szCs w:val="32"/>
        </w:rPr>
        <w:t xml:space="preserve">ownloading and </w:t>
      </w:r>
      <w:r w:rsidR="00A61B9A" w:rsidRPr="00421DA4">
        <w:rPr>
          <w:b/>
          <w:bCs/>
          <w:sz w:val="36"/>
          <w:szCs w:val="32"/>
        </w:rPr>
        <w:t>Compiling</w:t>
      </w:r>
    </w:p>
    <w:p w14:paraId="58C48EC8" w14:textId="4BBBBB4B" w:rsidR="001F5846" w:rsidRDefault="00CE6F4A" w:rsidP="001F5846">
      <w:pPr>
        <w:pStyle w:val="BodyNoIndent"/>
        <w:jc w:val="left"/>
      </w:pPr>
      <w:r>
        <w:t xml:space="preserve">The </w:t>
      </w:r>
      <w:r w:rsidRPr="00CE6F4A">
        <w:rPr>
          <w:rFonts w:ascii="Courier" w:hAnsi="Courier"/>
        </w:rPr>
        <w:t>hst1pass</w:t>
      </w:r>
      <w:r>
        <w:t xml:space="preserve"> routine is being made available to the community on an as-is basis. </w:t>
      </w:r>
      <w:r w:rsidR="00542FA8">
        <w:t xml:space="preserve">  </w:t>
      </w:r>
      <w:r w:rsidR="00C1758D">
        <w:t>The routine and its antecedents</w:t>
      </w:r>
      <w:r w:rsidR="00542FA8">
        <w:t xml:space="preserve"> </w:t>
      </w:r>
      <w:r w:rsidR="005F1340">
        <w:t>have</w:t>
      </w:r>
      <w:r w:rsidR="00542FA8">
        <w:t xml:space="preserve"> been used for many years</w:t>
      </w:r>
      <w:r w:rsidR="00C1758D">
        <w:t xml:space="preserve"> by many collaborators</w:t>
      </w:r>
      <w:r w:rsidR="00542FA8">
        <w:t xml:space="preserve"> for science, but there are doubtless things it does imperfectly.  The author will strive to update it and fix problems that are brought to his attention, but this will not be instantaneous.  </w:t>
      </w:r>
      <w:r w:rsidR="00542FA8" w:rsidRPr="00542FA8">
        <w:rPr>
          <w:b/>
          <w:bCs/>
          <w:color w:val="0070C0"/>
        </w:rPr>
        <w:t>Section</w:t>
      </w:r>
      <w:r w:rsidR="00677903">
        <w:rPr>
          <w:b/>
          <w:bCs/>
          <w:color w:val="0070C0"/>
        </w:rPr>
        <w:t xml:space="preserve"> 8</w:t>
      </w:r>
      <w:r w:rsidR="00542FA8">
        <w:t xml:space="preserve"> will cover</w:t>
      </w:r>
      <w:r w:rsidR="00956DA4">
        <w:rPr>
          <w:color w:val="FF0000"/>
        </w:rPr>
        <w:t xml:space="preserve"> </w:t>
      </w:r>
      <w:r w:rsidR="00956DA4" w:rsidRPr="00677903">
        <w:rPr>
          <w:color w:val="000000" w:themeColor="text1"/>
        </w:rPr>
        <w:t>how to find out about modifications/improvements</w:t>
      </w:r>
      <w:r w:rsidR="00542FA8">
        <w:t>.</w:t>
      </w:r>
    </w:p>
    <w:p w14:paraId="6AC5A16E" w14:textId="76FC6A40" w:rsidR="001F5846" w:rsidRPr="004A052D" w:rsidRDefault="001F5846" w:rsidP="001F5846">
      <w:pPr>
        <w:pStyle w:val="HeadSect"/>
        <w:numPr>
          <w:ilvl w:val="1"/>
          <w:numId w:val="24"/>
        </w:numPr>
        <w:rPr>
          <w:sz w:val="32"/>
          <w:szCs w:val="28"/>
        </w:rPr>
      </w:pPr>
      <w:r w:rsidRPr="004A052D">
        <w:rPr>
          <w:sz w:val="32"/>
          <w:szCs w:val="28"/>
        </w:rPr>
        <w:t xml:space="preserve"> </w:t>
      </w:r>
      <w:r w:rsidR="0074236F" w:rsidRPr="004A052D">
        <w:rPr>
          <w:sz w:val="32"/>
          <w:szCs w:val="28"/>
        </w:rPr>
        <w:t xml:space="preserve"> Downloading</w:t>
      </w:r>
    </w:p>
    <w:p w14:paraId="651D71C5" w14:textId="7FC43E46" w:rsidR="00542FA8" w:rsidRDefault="00C36EA1" w:rsidP="001F5846">
      <w:pPr>
        <w:pStyle w:val="BodyNoIndent"/>
        <w:jc w:val="left"/>
      </w:pPr>
      <w:r w:rsidRPr="00421DA4">
        <w:rPr>
          <w:color w:val="000000" w:themeColor="text1"/>
        </w:rPr>
        <w:t>T</w:t>
      </w:r>
      <w:r w:rsidR="00CF5DDD">
        <w:t>he routine can be downloaded from</w:t>
      </w:r>
      <w:r w:rsidR="00C04A7B">
        <w:t xml:space="preserve"> the link pointed to by</w:t>
      </w:r>
      <w:r w:rsidR="00CF5DDD">
        <w:t xml:space="preserve"> </w:t>
      </w:r>
      <w:r w:rsidR="00C04A7B">
        <w:t xml:space="preserve">either of </w:t>
      </w:r>
      <w:r w:rsidR="00CF5DDD">
        <w:t xml:space="preserve">the </w:t>
      </w:r>
      <w:r w:rsidR="00542FA8">
        <w:t>following website</w:t>
      </w:r>
      <w:r w:rsidR="00C04A7B">
        <w:t>s</w:t>
      </w:r>
      <w:r w:rsidR="00542FA8">
        <w:t>:</w:t>
      </w:r>
    </w:p>
    <w:p w14:paraId="3F728371" w14:textId="77777777" w:rsidR="005F1340" w:rsidRDefault="005F1340" w:rsidP="001F5846">
      <w:pPr>
        <w:pStyle w:val="BodyNoIndent"/>
        <w:jc w:val="left"/>
      </w:pPr>
    </w:p>
    <w:p w14:paraId="5B950FBB" w14:textId="19B91D93" w:rsidR="00C04A7B" w:rsidRPr="006D43D4" w:rsidRDefault="00542FA8" w:rsidP="001F5846">
      <w:pPr>
        <w:pStyle w:val="BodyNoIndent"/>
        <w:jc w:val="left"/>
        <w:rPr>
          <w:b/>
          <w:bCs/>
          <w:color w:val="0070C0"/>
        </w:rPr>
      </w:pPr>
      <w:r>
        <w:t xml:space="preserve">        </w:t>
      </w:r>
      <w:r w:rsidRPr="006D43D4">
        <w:t xml:space="preserve"> </w:t>
      </w:r>
      <w:hyperlink r:id="rId12" w:history="1">
        <w:r w:rsidR="00C04A7B" w:rsidRPr="006D43D4">
          <w:rPr>
            <w:rStyle w:val="Hyperlink"/>
            <w:b/>
            <w:bCs/>
            <w:color w:val="0070C0"/>
            <w:u w:val="none"/>
          </w:rPr>
          <w:t>https://www.stsci.edu/hst/instrumentation/wfc3/software-tools</w:t>
        </w:r>
      </w:hyperlink>
    </w:p>
    <w:p w14:paraId="393BD8AD" w14:textId="61223189" w:rsidR="0067253E" w:rsidRPr="00421DA4" w:rsidRDefault="00C04A7B" w:rsidP="001F5846">
      <w:pPr>
        <w:pStyle w:val="BodyNoIndent"/>
        <w:jc w:val="left"/>
        <w:rPr>
          <w:b/>
          <w:bCs/>
          <w:color w:val="0070C0"/>
        </w:rPr>
      </w:pPr>
      <w:r w:rsidRPr="00421DA4">
        <w:rPr>
          <w:b/>
          <w:bCs/>
          <w:color w:val="0070C0"/>
        </w:rPr>
        <w:t xml:space="preserve">         https://www.stsci.edu/hst/instrumentation/acs/software-tools</w:t>
      </w:r>
    </w:p>
    <w:p w14:paraId="76F4DAA8" w14:textId="77777777" w:rsidR="005F1340" w:rsidRDefault="005F1340" w:rsidP="001F5846">
      <w:pPr>
        <w:pStyle w:val="BodyNoIndent"/>
        <w:jc w:val="left"/>
      </w:pPr>
    </w:p>
    <w:p w14:paraId="40F0105F" w14:textId="17925433" w:rsidR="00CF5DDD" w:rsidRDefault="00CF5DDD" w:rsidP="001F5846">
      <w:pPr>
        <w:pStyle w:val="BodyNoIndent"/>
        <w:jc w:val="left"/>
      </w:pPr>
      <w:r>
        <w:t xml:space="preserve">There will also be a </w:t>
      </w:r>
      <w:r w:rsidRPr="00BE7680">
        <w:rPr>
          <w:rFonts w:ascii="Courier" w:hAnsi="Courier"/>
        </w:rPr>
        <w:t>FAQ</w:t>
      </w:r>
      <w:r w:rsidR="00BE7680" w:rsidRPr="00BE7680">
        <w:rPr>
          <w:rFonts w:ascii="Courier" w:hAnsi="Courier"/>
        </w:rPr>
        <w:t>.txt</w:t>
      </w:r>
      <w:r w:rsidR="00BE7680">
        <w:t xml:space="preserve"> file</w:t>
      </w:r>
      <w:r>
        <w:t xml:space="preserve"> t</w:t>
      </w:r>
      <w:r w:rsidR="00C91102">
        <w:t>here that should be read before sending questions</w:t>
      </w:r>
      <w:r w:rsidR="00C04A7B">
        <w:t xml:space="preserve"> to </w:t>
      </w:r>
      <w:r w:rsidR="00C04A7B" w:rsidRPr="00421DA4">
        <w:rPr>
          <w:color w:val="0070C0"/>
        </w:rPr>
        <w:t>help@stsci.edu</w:t>
      </w:r>
      <w:r w:rsidR="00C91102">
        <w:t xml:space="preserve">.  </w:t>
      </w:r>
      <w:r w:rsidR="002B4A59">
        <w:t>The directories on th</w:t>
      </w:r>
      <w:r w:rsidR="00C04A7B">
        <w:t>e linked</w:t>
      </w:r>
      <w:r w:rsidR="002B4A59">
        <w:t xml:space="preserve"> website also </w:t>
      </w:r>
      <w:r w:rsidR="006B7E1B">
        <w:t>provide</w:t>
      </w:r>
      <w:r w:rsidR="002B4A59">
        <w:t xml:space="preserve"> PSFs, distortion solutions, a subset of the GAIA </w:t>
      </w:r>
      <w:r w:rsidR="00677903">
        <w:t xml:space="preserve">DR3 </w:t>
      </w:r>
      <w:r w:rsidR="002B4A59">
        <w:t>database, and other useful products.</w:t>
      </w:r>
    </w:p>
    <w:p w14:paraId="022F5057" w14:textId="7ADC4490" w:rsidR="001F5846" w:rsidRPr="004A052D" w:rsidRDefault="001F5846" w:rsidP="001F5846">
      <w:pPr>
        <w:pStyle w:val="HeadSect"/>
        <w:numPr>
          <w:ilvl w:val="1"/>
          <w:numId w:val="24"/>
        </w:numPr>
        <w:rPr>
          <w:sz w:val="32"/>
          <w:szCs w:val="28"/>
        </w:rPr>
      </w:pPr>
      <w:r w:rsidRPr="004A052D">
        <w:rPr>
          <w:sz w:val="32"/>
          <w:szCs w:val="28"/>
        </w:rPr>
        <w:t xml:space="preserve"> </w:t>
      </w:r>
      <w:r w:rsidR="0074236F" w:rsidRPr="004A052D">
        <w:rPr>
          <w:sz w:val="32"/>
          <w:szCs w:val="28"/>
        </w:rPr>
        <w:t xml:space="preserve"> Compiling</w:t>
      </w:r>
    </w:p>
    <w:p w14:paraId="202E824D" w14:textId="2942D00D" w:rsidR="00CF5DDD" w:rsidRDefault="00277188" w:rsidP="00CF5DDD">
      <w:pPr>
        <w:pStyle w:val="BodyNoIndent"/>
        <w:jc w:val="left"/>
      </w:pPr>
      <w:r>
        <w:t xml:space="preserve">The </w:t>
      </w:r>
      <w:r w:rsidR="00C91102">
        <w:t>routine is written in FORTRAN.  Most of the code is F77</w:t>
      </w:r>
      <w:r w:rsidR="00BF52C0">
        <w:t>-</w:t>
      </w:r>
      <w:r w:rsidR="00C91102">
        <w:t xml:space="preserve">compatible, but </w:t>
      </w:r>
      <w:r w:rsidR="006B7E1B">
        <w:t>it does make use of</w:t>
      </w:r>
      <w:r w:rsidR="00C91102">
        <w:t xml:space="preserve"> a</w:t>
      </w:r>
      <w:r w:rsidR="00CE6F4A">
        <w:t xml:space="preserve"> very small number of</w:t>
      </w:r>
      <w:r w:rsidR="00C91102">
        <w:t xml:space="preserve"> F90 </w:t>
      </w:r>
      <w:r w:rsidR="00CE6F4A">
        <w:t>features used (</w:t>
      </w:r>
      <w:r w:rsidR="00C91102">
        <w:t>such as dynamic memory allocation</w:t>
      </w:r>
      <w:r w:rsidR="00CE6F4A">
        <w:t>)</w:t>
      </w:r>
      <w:r w:rsidR="00C91102">
        <w:t xml:space="preserve">.  A more limited version of the routine </w:t>
      </w:r>
      <w:r w:rsidR="00956DA4">
        <w:t>will soon be</w:t>
      </w:r>
      <w:r w:rsidR="00C91102">
        <w:t xml:space="preserve"> available in </w:t>
      </w:r>
      <w:r w:rsidR="00BF52C0">
        <w:t>P</w:t>
      </w:r>
      <w:r w:rsidR="00C91102">
        <w:t xml:space="preserve">ython (see </w:t>
      </w:r>
      <w:r w:rsidR="00CE6F4A" w:rsidRPr="00677903">
        <w:rPr>
          <w:color w:val="000000" w:themeColor="text1"/>
        </w:rPr>
        <w:t>Bajaj 202</w:t>
      </w:r>
      <w:r w:rsidR="005D5601" w:rsidRPr="00677903">
        <w:rPr>
          <w:color w:val="000000" w:themeColor="text1"/>
        </w:rPr>
        <w:t>2</w:t>
      </w:r>
      <w:r w:rsidR="00C91102">
        <w:t>).</w:t>
      </w:r>
    </w:p>
    <w:p w14:paraId="205EEEDC" w14:textId="042A8100" w:rsidR="00956DA4" w:rsidRDefault="00C91102" w:rsidP="00677903">
      <w:pPr>
        <w:pStyle w:val="BodyNoIndent"/>
        <w:tabs>
          <w:tab w:val="clear" w:pos="4770"/>
          <w:tab w:val="left" w:pos="3935"/>
        </w:tabs>
        <w:jc w:val="left"/>
      </w:pPr>
      <w:r>
        <w:t xml:space="preserve">To compile the routine, </w:t>
      </w:r>
      <w:r w:rsidR="006B7E1B">
        <w:t xml:space="preserve">on a terminal prompt with the code in the current directory, </w:t>
      </w:r>
      <w:r>
        <w:t>simply type:</w:t>
      </w:r>
      <w:r w:rsidR="00677903">
        <w:tab/>
      </w:r>
    </w:p>
    <w:p w14:paraId="57FA4DB2" w14:textId="2832445D" w:rsidR="00956DA4" w:rsidRPr="00956DA4" w:rsidRDefault="00BF52C0" w:rsidP="00677903">
      <w:pPr>
        <w:pStyle w:val="BodyNoIndent"/>
        <w:spacing w:before="240" w:after="240"/>
        <w:jc w:val="left"/>
        <w:rPr>
          <w:rFonts w:ascii="Courier" w:hAnsi="Courier"/>
        </w:rPr>
      </w:pPr>
      <w:r>
        <w:rPr>
          <w:rFonts w:ascii="Courier" w:hAnsi="Courier"/>
        </w:rPr>
        <w:t xml:space="preserve">   </w:t>
      </w:r>
      <w:proofErr w:type="spellStart"/>
      <w:r w:rsidR="00C91102" w:rsidRPr="00C91102">
        <w:rPr>
          <w:rFonts w:ascii="Courier" w:hAnsi="Courier"/>
        </w:rPr>
        <w:t>gfortran</w:t>
      </w:r>
      <w:proofErr w:type="spellEnd"/>
      <w:r w:rsidR="00C91102" w:rsidRPr="00C91102">
        <w:rPr>
          <w:rFonts w:ascii="Courier" w:hAnsi="Courier"/>
        </w:rPr>
        <w:t xml:space="preserve"> hst1pass.F -o hst1pass.e &lt;</w:t>
      </w:r>
      <w:proofErr w:type="spellStart"/>
      <w:r w:rsidR="00C91102" w:rsidRPr="00C91102">
        <w:rPr>
          <w:rFonts w:ascii="Courier" w:hAnsi="Courier"/>
        </w:rPr>
        <w:t>cr</w:t>
      </w:r>
      <w:proofErr w:type="spellEnd"/>
      <w:r w:rsidR="00C91102" w:rsidRPr="00C91102">
        <w:rPr>
          <w:rFonts w:ascii="Courier" w:hAnsi="Courier"/>
        </w:rPr>
        <w:t>&gt;</w:t>
      </w:r>
    </w:p>
    <w:p w14:paraId="32C64B90" w14:textId="6EB5305C" w:rsidR="00C91102" w:rsidRDefault="005D5601" w:rsidP="00CF5DDD">
      <w:pPr>
        <w:pStyle w:val="BodyNoIndent"/>
        <w:jc w:val="left"/>
      </w:pPr>
      <w:r>
        <w:t xml:space="preserve">FORTRAN compilers often become more finicky over time, and </w:t>
      </w:r>
      <w:r w:rsidR="005F1340">
        <w:t>sometimes</w:t>
      </w:r>
      <w:r>
        <w:t xml:space="preserve"> code that compiles on one machine</w:t>
      </w:r>
      <w:r w:rsidR="00956DA4">
        <w:t xml:space="preserve"> in one version of the compiler</w:t>
      </w:r>
      <w:r>
        <w:t xml:space="preserve"> has problems with other machines</w:t>
      </w:r>
      <w:r w:rsidR="00956DA4">
        <w:t xml:space="preserve"> and other versions of the compiler</w:t>
      </w:r>
      <w:r>
        <w:t>.  Thankfully, by tightening up issues with variable types</w:t>
      </w:r>
      <w:r w:rsidR="0067253E">
        <w:t xml:space="preserve"> and such</w:t>
      </w:r>
      <w:r>
        <w:t xml:space="preserve"> </w:t>
      </w:r>
      <w:r w:rsidR="00956DA4">
        <w:t xml:space="preserve">things, </w:t>
      </w:r>
      <w:r>
        <w:t>most of these issues can be resolve</w:t>
      </w:r>
      <w:r w:rsidR="0067253E">
        <w:t>d</w:t>
      </w:r>
      <w:r>
        <w:t>.  As compilation problems</w:t>
      </w:r>
      <w:r w:rsidR="00956DA4">
        <w:t xml:space="preserve"> are discovered</w:t>
      </w:r>
      <w:r>
        <w:t xml:space="preserve">, </w:t>
      </w:r>
      <w:r w:rsidR="00956DA4">
        <w:t>the code will be updated to ensure compliance</w:t>
      </w:r>
      <w:r w:rsidR="00D425BE">
        <w:t xml:space="preserve"> with the </w:t>
      </w:r>
      <w:proofErr w:type="spellStart"/>
      <w:r w:rsidR="00D425BE">
        <w:t>lastest</w:t>
      </w:r>
      <w:proofErr w:type="spellEnd"/>
      <w:r w:rsidR="00D425BE">
        <w:t xml:space="preserve"> compiler requirements</w:t>
      </w:r>
      <w:r>
        <w:t>.</w:t>
      </w:r>
    </w:p>
    <w:p w14:paraId="33499559" w14:textId="139B5874" w:rsidR="00CF5DDD" w:rsidRPr="004A052D" w:rsidRDefault="00CF5DDD" w:rsidP="00CF5DDD">
      <w:pPr>
        <w:pStyle w:val="HeadSect"/>
        <w:numPr>
          <w:ilvl w:val="1"/>
          <w:numId w:val="24"/>
        </w:numPr>
        <w:rPr>
          <w:sz w:val="32"/>
          <w:szCs w:val="28"/>
        </w:rPr>
      </w:pPr>
      <w:r w:rsidRPr="004A052D">
        <w:rPr>
          <w:sz w:val="32"/>
          <w:szCs w:val="28"/>
        </w:rPr>
        <w:t xml:space="preserve">  Running the routine</w:t>
      </w:r>
    </w:p>
    <w:p w14:paraId="5688A903" w14:textId="465C6267" w:rsidR="002E577C" w:rsidRDefault="00CF5DDD" w:rsidP="002B4A59">
      <w:pPr>
        <w:pStyle w:val="BodyNoIndent"/>
        <w:jc w:val="left"/>
      </w:pPr>
      <w:r>
        <w:t xml:space="preserve">When the </w:t>
      </w:r>
      <w:r w:rsidRPr="00CF5DDD">
        <w:rPr>
          <w:rFonts w:ascii="Courier" w:hAnsi="Courier"/>
        </w:rPr>
        <w:t>hst1pass</w:t>
      </w:r>
      <w:r>
        <w:t xml:space="preserve"> routine is run with no arguments, it provides a list of arguments</w:t>
      </w:r>
      <w:r w:rsidR="00C91102">
        <w:t>, an example of how to use them,</w:t>
      </w:r>
      <w:r>
        <w:t xml:space="preserve"> and a very high-level description of them.</w:t>
      </w:r>
      <w:r w:rsidR="00C91102">
        <w:t xml:space="preserve">  We will describe the</w:t>
      </w:r>
      <w:r w:rsidR="00B1344F">
        <w:t>se</w:t>
      </w:r>
      <w:r w:rsidR="00C91102">
        <w:t xml:space="preserve"> input parameters in </w:t>
      </w:r>
      <w:r w:rsidR="00B1344F">
        <w:t>detail in the next section</w:t>
      </w:r>
      <w:r w:rsidR="00C91102">
        <w:t>.</w:t>
      </w:r>
      <w:r w:rsidR="001A4662">
        <w:t xml:space="preserve">  Note that the arguments with an equal sign must have no spaces</w:t>
      </w:r>
      <w:r w:rsidR="00BC7C37">
        <w:t xml:space="preserve"> around the equal sign</w:t>
      </w:r>
      <w:r w:rsidR="001A4662">
        <w:t xml:space="preserve">, and arguments </w:t>
      </w:r>
      <w:r w:rsidR="00DA24FE">
        <w:t>that include</w:t>
      </w:r>
      <w:r w:rsidR="001A4662">
        <w:t xml:space="preserve"> spaces </w:t>
      </w:r>
      <w:r w:rsidR="00F94777">
        <w:t xml:space="preserve">(such as </w:t>
      </w:r>
      <w:r w:rsidR="00F94777">
        <w:rPr>
          <w:rFonts w:ascii="Courier" w:hAnsi="Courier"/>
        </w:rPr>
        <w:t>”PSF=A</w:t>
      </w:r>
      <w:r w:rsidR="00F94777" w:rsidRPr="00F94777">
        <w:rPr>
          <w:rFonts w:ascii="Courier" w:hAnsi="Courier"/>
        </w:rPr>
        <w:t>PPHOT</w:t>
      </w:r>
      <w:r w:rsidR="00F94777">
        <w:rPr>
          <w:rFonts w:ascii="Courier" w:hAnsi="Courier"/>
        </w:rPr>
        <w:t xml:space="preserve"> 2.99 6 9”</w:t>
      </w:r>
      <w:r w:rsidR="00F94777">
        <w:t xml:space="preserve">) </w:t>
      </w:r>
      <w:r w:rsidR="001A4662">
        <w:t xml:space="preserve">must be enclosed </w:t>
      </w:r>
      <w:r w:rsidR="00BC7C37">
        <w:t xml:space="preserve">fully </w:t>
      </w:r>
      <w:r w:rsidR="001A4662">
        <w:t>in quotes</w:t>
      </w:r>
      <w:r w:rsidR="006B116A">
        <w:t xml:space="preserve">, </w:t>
      </w:r>
      <w:r w:rsidR="006B7E1B">
        <w:t xml:space="preserve">to ensure that </w:t>
      </w:r>
      <w:r w:rsidR="006B116A">
        <w:t>the command</w:t>
      </w:r>
      <w:r w:rsidR="0067253E">
        <w:t>-</w:t>
      </w:r>
      <w:r w:rsidR="006B116A">
        <w:t>line interpret</w:t>
      </w:r>
      <w:r w:rsidR="0067253E">
        <w:t>er</w:t>
      </w:r>
      <w:r w:rsidR="006B116A">
        <w:t xml:space="preserve"> </w:t>
      </w:r>
      <w:r w:rsidR="006B7E1B">
        <w:t xml:space="preserve">will </w:t>
      </w:r>
      <w:r w:rsidR="0067253E">
        <w:t>process them</w:t>
      </w:r>
      <w:r w:rsidR="006B116A">
        <w:t xml:space="preserve"> as</w:t>
      </w:r>
      <w:r w:rsidR="006B7E1B">
        <w:t xml:space="preserve"> a single</w:t>
      </w:r>
      <w:r w:rsidR="006B116A">
        <w:t xml:space="preserve"> argument</w:t>
      </w:r>
      <w:r w:rsidR="001A4662">
        <w:t>.</w:t>
      </w:r>
    </w:p>
    <w:p w14:paraId="5C3D6B86" w14:textId="3976467D" w:rsidR="00B65F4B" w:rsidRDefault="00677903" w:rsidP="002B4A59">
      <w:pPr>
        <w:pStyle w:val="BodyNoIndent"/>
        <w:jc w:val="left"/>
      </w:pPr>
      <w:r>
        <w:lastRenderedPageBreak/>
        <w:t>Here is what a current no-parameter run of the routine looks like:</w:t>
      </w:r>
    </w:p>
    <w:p w14:paraId="5907DEF9" w14:textId="77777777" w:rsidR="002E577C" w:rsidRDefault="002E577C" w:rsidP="00B1344F">
      <w:pPr>
        <w:pStyle w:val="BodyNoIndent"/>
        <w:spacing w:after="0"/>
        <w:rPr>
          <w:sz w:val="20"/>
          <w:szCs w:val="20"/>
        </w:rPr>
      </w:pPr>
    </w:p>
    <w:p w14:paraId="27B9E3F7" w14:textId="2BBA2946" w:rsidR="00B1344F" w:rsidRPr="00421DA4" w:rsidRDefault="00B1344F" w:rsidP="001D5242">
      <w:pPr>
        <w:pStyle w:val="BodyNoIndent"/>
        <w:spacing w:after="0"/>
        <w:rPr>
          <w:rFonts w:ascii="Courier" w:hAnsi="Courier"/>
          <w:sz w:val="22"/>
          <w:szCs w:val="22"/>
        </w:rPr>
      </w:pPr>
      <w:r w:rsidRPr="00421DA4">
        <w:rPr>
          <w:rFonts w:ascii="Courier" w:hAnsi="Courier"/>
          <w:sz w:val="22"/>
          <w:szCs w:val="22"/>
        </w:rPr>
        <w:t>./hst1pass.e</w:t>
      </w:r>
    </w:p>
    <w:p w14:paraId="3FA833AD" w14:textId="7A146158" w:rsidR="007A1C2E" w:rsidRPr="00421DA4" w:rsidRDefault="007A1C2E" w:rsidP="007A1C2E">
      <w:pPr>
        <w:pStyle w:val="BodyNoIndent"/>
        <w:rPr>
          <w:rFonts w:ascii="Courier" w:hAnsi="Courier"/>
          <w:sz w:val="22"/>
          <w:szCs w:val="22"/>
        </w:rPr>
      </w:pPr>
      <w:r w:rsidRPr="00421DA4">
        <w:rPr>
          <w:rFonts w:ascii="Courier" w:hAnsi="Courier"/>
          <w:sz w:val="22"/>
          <w:szCs w:val="22"/>
        </w:rPr>
        <w:t xml:space="preserve">                                                          </w:t>
      </w:r>
    </w:p>
    <w:p w14:paraId="32D3576E"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This routine takes several </w:t>
      </w:r>
      <w:proofErr w:type="spellStart"/>
      <w:r w:rsidRPr="00421DA4">
        <w:rPr>
          <w:rFonts w:ascii="Courier" w:hAnsi="Courier"/>
          <w:sz w:val="22"/>
          <w:szCs w:val="22"/>
        </w:rPr>
        <w:t>args</w:t>
      </w:r>
      <w:proofErr w:type="spellEnd"/>
      <w:r w:rsidRPr="00421DA4">
        <w:rPr>
          <w:rFonts w:ascii="Courier" w:hAnsi="Courier"/>
          <w:sz w:val="22"/>
          <w:szCs w:val="22"/>
        </w:rPr>
        <w:t xml:space="preserve"> (in any order, 3 required)     </w:t>
      </w:r>
    </w:p>
    <w:p w14:paraId="70CDD9CB"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t>
      </w:r>
    </w:p>
    <w:p w14:paraId="242941D9" w14:textId="228939F9"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t>
      </w:r>
      <w:proofErr w:type="gramStart"/>
      <w:r w:rsidRPr="00421DA4">
        <w:rPr>
          <w:rFonts w:ascii="Courier" w:hAnsi="Courier"/>
          <w:sz w:val="22"/>
          <w:szCs w:val="22"/>
        </w:rPr>
        <w:t>defaults</w:t>
      </w:r>
      <w:proofErr w:type="gramEnd"/>
      <w:r w:rsidR="00677903" w:rsidRPr="00421DA4">
        <w:rPr>
          <w:rFonts w:ascii="Courier" w:hAnsi="Courier"/>
          <w:sz w:val="22"/>
          <w:szCs w:val="22"/>
        </w:rPr>
        <w:t xml:space="preserve"> are</w:t>
      </w:r>
      <w:r w:rsidRPr="00421DA4">
        <w:rPr>
          <w:rFonts w:ascii="Courier" w:hAnsi="Courier"/>
          <w:sz w:val="22"/>
          <w:szCs w:val="22"/>
        </w:rPr>
        <w:t xml:space="preserve"> shown first for some quantities,            </w:t>
      </w:r>
    </w:p>
    <w:p w14:paraId="0EC8C93B" w14:textId="7AE76A78"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examples for others)                                                                                        </w:t>
      </w:r>
    </w:p>
    <w:p w14:paraId="47DC84AC"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hst1pass                                                       </w:t>
      </w:r>
    </w:p>
    <w:p w14:paraId="71DA82B6"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t>
      </w:r>
    </w:p>
    <w:p w14:paraId="66D58437"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REQUIRED ---                                                 </w:t>
      </w:r>
    </w:p>
    <w:p w14:paraId="283E14D0"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HMIN=5                            (integer; min isolation) </w:t>
      </w:r>
    </w:p>
    <w:p w14:paraId="70B13970"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FMIN=1000                         (real; min </w:t>
      </w:r>
      <w:proofErr w:type="spellStart"/>
      <w:r w:rsidRPr="00421DA4">
        <w:rPr>
          <w:rFonts w:ascii="Courier" w:hAnsi="Courier"/>
          <w:sz w:val="22"/>
          <w:szCs w:val="22"/>
        </w:rPr>
        <w:t>centrl</w:t>
      </w:r>
      <w:proofErr w:type="spellEnd"/>
      <w:r w:rsidRPr="00421DA4">
        <w:rPr>
          <w:rFonts w:ascii="Courier" w:hAnsi="Courier"/>
          <w:sz w:val="22"/>
          <w:szCs w:val="22"/>
        </w:rPr>
        <w:t xml:space="preserve"> </w:t>
      </w:r>
      <w:proofErr w:type="spellStart"/>
      <w:r w:rsidRPr="00421DA4">
        <w:rPr>
          <w:rFonts w:ascii="Courier" w:hAnsi="Courier"/>
          <w:sz w:val="22"/>
          <w:szCs w:val="22"/>
        </w:rPr>
        <w:t>flx</w:t>
      </w:r>
      <w:proofErr w:type="spellEnd"/>
      <w:r w:rsidRPr="00421DA4">
        <w:rPr>
          <w:rFonts w:ascii="Courier" w:hAnsi="Courier"/>
          <w:sz w:val="22"/>
          <w:szCs w:val="22"/>
        </w:rPr>
        <w:t xml:space="preserve">)   </w:t>
      </w:r>
    </w:p>
    <w:p w14:paraId="59F581A3" w14:textId="1DE725A4"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"PSF=APPHOT 2.9 6 9"/             (psf spec)   </w:t>
      </w:r>
    </w:p>
    <w:p w14:paraId="3A7B1F1C"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t>
      </w:r>
      <w:proofErr w:type="spellStart"/>
      <w:r w:rsidRPr="00421DA4">
        <w:rPr>
          <w:rFonts w:ascii="Courier" w:hAnsi="Courier"/>
          <w:sz w:val="22"/>
          <w:szCs w:val="22"/>
        </w:rPr>
        <w:t>STDPSF.fits</w:t>
      </w:r>
      <w:proofErr w:type="spellEnd"/>
      <w:r w:rsidRPr="00421DA4">
        <w:rPr>
          <w:rFonts w:ascii="Courier" w:hAnsi="Courier"/>
          <w:sz w:val="22"/>
          <w:szCs w:val="22"/>
        </w:rPr>
        <w:t>/</w:t>
      </w:r>
      <w:proofErr w:type="spellStart"/>
      <w:r w:rsidRPr="00421DA4">
        <w:rPr>
          <w:rFonts w:ascii="Courier" w:hAnsi="Courier"/>
          <w:sz w:val="22"/>
          <w:szCs w:val="22"/>
        </w:rPr>
        <w:t>STDPBF.fits</w:t>
      </w:r>
      <w:proofErr w:type="spellEnd"/>
      <w:r w:rsidRPr="00421DA4">
        <w:rPr>
          <w:rFonts w:ascii="Courier" w:hAnsi="Courier"/>
          <w:sz w:val="22"/>
          <w:szCs w:val="22"/>
        </w:rPr>
        <w:t xml:space="preserve">/                              </w:t>
      </w:r>
    </w:p>
    <w:p w14:paraId="2065474C"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IMG1.fits                         (command-line list)      </w:t>
      </w:r>
    </w:p>
    <w:p w14:paraId="686CE515"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OUT=</w:t>
      </w:r>
      <w:proofErr w:type="spellStart"/>
      <w:r w:rsidRPr="00421DA4">
        <w:rPr>
          <w:rFonts w:ascii="Courier" w:hAnsi="Courier"/>
          <w:sz w:val="22"/>
          <w:szCs w:val="22"/>
        </w:rPr>
        <w:t>XYMpqUVrdxym</w:t>
      </w:r>
      <w:proofErr w:type="spellEnd"/>
      <w:r w:rsidRPr="00421DA4">
        <w:rPr>
          <w:rFonts w:ascii="Courier" w:hAnsi="Courier"/>
          <w:sz w:val="22"/>
          <w:szCs w:val="22"/>
        </w:rPr>
        <w:t xml:space="preserve">                  (columns to output;      </w:t>
      </w:r>
    </w:p>
    <w:p w14:paraId="349D327E"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must have at least one; </w:t>
      </w:r>
    </w:p>
    <w:p w14:paraId="0DA6D9C7"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can have multiple files)</w:t>
      </w:r>
    </w:p>
    <w:p w14:paraId="54FD5E24"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OPTIONAL ---                                                 </w:t>
      </w:r>
    </w:p>
    <w:p w14:paraId="1711636C"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"IMG2.fits[I1:I2,J1:J2]"           (limited regions in </w:t>
      </w:r>
      <w:proofErr w:type="spellStart"/>
      <w:r w:rsidRPr="00421DA4">
        <w:rPr>
          <w:rFonts w:ascii="Courier" w:hAnsi="Courier"/>
          <w:sz w:val="22"/>
          <w:szCs w:val="22"/>
        </w:rPr>
        <w:t>img</w:t>
      </w:r>
      <w:proofErr w:type="spellEnd"/>
      <w:r w:rsidRPr="00421DA4">
        <w:rPr>
          <w:rFonts w:ascii="Courier" w:hAnsi="Courier"/>
          <w:sz w:val="22"/>
          <w:szCs w:val="22"/>
        </w:rPr>
        <w:t xml:space="preserve">) </w:t>
      </w:r>
    </w:p>
    <w:p w14:paraId="111FDFA2"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FITSs=</w:t>
      </w:r>
      <w:proofErr w:type="spellStart"/>
      <w:r w:rsidRPr="00421DA4">
        <w:rPr>
          <w:rFonts w:ascii="Courier" w:hAnsi="Courier"/>
          <w:sz w:val="22"/>
          <w:szCs w:val="22"/>
        </w:rPr>
        <w:t>file.list</w:t>
      </w:r>
      <w:proofErr w:type="spellEnd"/>
      <w:r w:rsidRPr="00421DA4">
        <w:rPr>
          <w:rFonts w:ascii="Courier" w:hAnsi="Courier"/>
          <w:sz w:val="22"/>
          <w:szCs w:val="22"/>
        </w:rPr>
        <w:t xml:space="preserve">                   (file list of </w:t>
      </w:r>
      <w:proofErr w:type="spellStart"/>
      <w:r w:rsidRPr="00421DA4">
        <w:rPr>
          <w:rFonts w:ascii="Courier" w:hAnsi="Courier"/>
          <w:sz w:val="22"/>
          <w:szCs w:val="22"/>
        </w:rPr>
        <w:t>inp</w:t>
      </w:r>
      <w:proofErr w:type="spellEnd"/>
      <w:r w:rsidRPr="00421DA4">
        <w:rPr>
          <w:rFonts w:ascii="Courier" w:hAnsi="Courier"/>
          <w:sz w:val="22"/>
          <w:szCs w:val="22"/>
        </w:rPr>
        <w:t xml:space="preserve"> images)</w:t>
      </w:r>
    </w:p>
    <w:p w14:paraId="0ED30293" w14:textId="18E7F88A"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GDC=NONE/</w:t>
      </w:r>
      <w:proofErr w:type="spellStart"/>
      <w:r w:rsidRPr="00421DA4">
        <w:rPr>
          <w:rFonts w:ascii="Courier" w:hAnsi="Courier"/>
          <w:sz w:val="22"/>
          <w:szCs w:val="22"/>
        </w:rPr>
        <w:t>STDGDC.fits</w:t>
      </w:r>
      <w:proofErr w:type="spellEnd"/>
      <w:r w:rsidRPr="00421DA4">
        <w:rPr>
          <w:rFonts w:ascii="Courier" w:hAnsi="Courier"/>
          <w:sz w:val="22"/>
          <w:szCs w:val="22"/>
        </w:rPr>
        <w:t xml:space="preserve">              (</w:t>
      </w:r>
      <w:proofErr w:type="spellStart"/>
      <w:r w:rsidRPr="00421DA4">
        <w:rPr>
          <w:rFonts w:ascii="Courier" w:hAnsi="Courier"/>
          <w:sz w:val="22"/>
          <w:szCs w:val="22"/>
        </w:rPr>
        <w:t>distortn</w:t>
      </w:r>
      <w:proofErr w:type="spellEnd"/>
      <w:r w:rsidRPr="00421DA4">
        <w:rPr>
          <w:rFonts w:ascii="Courier" w:hAnsi="Courier"/>
          <w:sz w:val="22"/>
          <w:szCs w:val="22"/>
        </w:rPr>
        <w:t xml:space="preserve"> spec; def=</w:t>
      </w:r>
      <w:r w:rsidR="00677903" w:rsidRPr="00421DA4">
        <w:rPr>
          <w:rFonts w:ascii="Courier" w:hAnsi="Courier"/>
          <w:sz w:val="22"/>
          <w:szCs w:val="22"/>
        </w:rPr>
        <w:t>NONE</w:t>
      </w:r>
      <w:r w:rsidRPr="00421DA4">
        <w:rPr>
          <w:rFonts w:ascii="Courier" w:hAnsi="Courier"/>
          <w:sz w:val="22"/>
          <w:szCs w:val="22"/>
        </w:rPr>
        <w:t>)</w:t>
      </w:r>
    </w:p>
    <w:p w14:paraId="50168822" w14:textId="24CD286D"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REG=</w:t>
      </w:r>
      <w:proofErr w:type="spellStart"/>
      <w:r w:rsidRPr="00421DA4">
        <w:rPr>
          <w:rFonts w:ascii="Courier" w:hAnsi="Courier"/>
          <w:sz w:val="22"/>
          <w:szCs w:val="22"/>
        </w:rPr>
        <w:t>xy,XY,uv,rd</w:t>
      </w:r>
      <w:proofErr w:type="spellEnd"/>
      <w:r w:rsidRPr="00421DA4">
        <w:rPr>
          <w:rFonts w:ascii="Courier" w:hAnsi="Courier"/>
          <w:sz w:val="22"/>
          <w:szCs w:val="22"/>
        </w:rPr>
        <w:t xml:space="preserve">                   (region file</w:t>
      </w:r>
      <w:r w:rsidR="00677903" w:rsidRPr="00421DA4">
        <w:rPr>
          <w:rFonts w:ascii="Courier" w:hAnsi="Courier"/>
          <w:sz w:val="22"/>
          <w:szCs w:val="22"/>
        </w:rPr>
        <w:t xml:space="preserve"> to output</w:t>
      </w:r>
      <w:r w:rsidRPr="00421DA4">
        <w:rPr>
          <w:rFonts w:ascii="Courier" w:hAnsi="Courier"/>
          <w:sz w:val="22"/>
          <w:szCs w:val="22"/>
        </w:rPr>
        <w:t xml:space="preserve">)            </w:t>
      </w:r>
    </w:p>
    <w:p w14:paraId="0B716C2D"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DOSATD+/-                         (</w:t>
      </w:r>
      <w:proofErr w:type="spellStart"/>
      <w:r w:rsidRPr="00421DA4">
        <w:rPr>
          <w:rFonts w:ascii="Courier" w:hAnsi="Courier"/>
          <w:sz w:val="22"/>
          <w:szCs w:val="22"/>
        </w:rPr>
        <w:t>meas</w:t>
      </w:r>
      <w:proofErr w:type="spellEnd"/>
      <w:r w:rsidRPr="00421DA4">
        <w:rPr>
          <w:rFonts w:ascii="Courier" w:hAnsi="Courier"/>
          <w:sz w:val="22"/>
          <w:szCs w:val="22"/>
        </w:rPr>
        <w:t xml:space="preserve"> </w:t>
      </w:r>
      <w:proofErr w:type="spellStart"/>
      <w:r w:rsidRPr="00421DA4">
        <w:rPr>
          <w:rFonts w:ascii="Courier" w:hAnsi="Courier"/>
          <w:sz w:val="22"/>
          <w:szCs w:val="22"/>
        </w:rPr>
        <w:t>satd</w:t>
      </w:r>
      <w:proofErr w:type="spellEnd"/>
      <w:r w:rsidRPr="00421DA4">
        <w:rPr>
          <w:rFonts w:ascii="Courier" w:hAnsi="Courier"/>
          <w:sz w:val="22"/>
          <w:szCs w:val="22"/>
        </w:rPr>
        <w:t xml:space="preserve"> stars? def+)  </w:t>
      </w:r>
    </w:p>
    <w:p w14:paraId="194FBC70"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PMAX=9999999                      (max pixel value)        </w:t>
      </w:r>
    </w:p>
    <w:p w14:paraId="22FCD01C"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QMAX= 0.5                         (PSF quality of fit; def)</w:t>
      </w:r>
    </w:p>
    <w:p w14:paraId="57C87738"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CMIN=-1.0                         (</w:t>
      </w:r>
      <w:proofErr w:type="spellStart"/>
      <w:r w:rsidRPr="00421DA4">
        <w:rPr>
          <w:rFonts w:ascii="Courier" w:hAnsi="Courier"/>
          <w:sz w:val="22"/>
          <w:szCs w:val="22"/>
        </w:rPr>
        <w:t>centrl</w:t>
      </w:r>
      <w:proofErr w:type="spellEnd"/>
      <w:r w:rsidRPr="00421DA4">
        <w:rPr>
          <w:rFonts w:ascii="Courier" w:hAnsi="Courier"/>
          <w:sz w:val="22"/>
          <w:szCs w:val="22"/>
        </w:rPr>
        <w:t xml:space="preserve">-pix excess; def) </w:t>
      </w:r>
    </w:p>
    <w:p w14:paraId="40929043"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CMAX=+0.1                         (</w:t>
      </w:r>
      <w:proofErr w:type="spellStart"/>
      <w:r w:rsidRPr="00421DA4">
        <w:rPr>
          <w:rFonts w:ascii="Courier" w:hAnsi="Courier"/>
          <w:sz w:val="22"/>
          <w:szCs w:val="22"/>
        </w:rPr>
        <w:t>centrl</w:t>
      </w:r>
      <w:proofErr w:type="spellEnd"/>
      <w:r w:rsidRPr="00421DA4">
        <w:rPr>
          <w:rFonts w:ascii="Courier" w:hAnsi="Courier"/>
          <w:sz w:val="22"/>
          <w:szCs w:val="22"/>
        </w:rPr>
        <w:t xml:space="preserve">-pix excess; def) </w:t>
      </w:r>
    </w:p>
    <w:p w14:paraId="51B529EA"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PERT=0                            (perturb PSF? default=0) </w:t>
      </w:r>
    </w:p>
    <w:p w14:paraId="2E15CC1A"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FOCUS=-1(find),0(mid),</w:t>
      </w:r>
      <w:proofErr w:type="spellStart"/>
      <w:r w:rsidRPr="00421DA4">
        <w:rPr>
          <w:rFonts w:ascii="Courier" w:hAnsi="Courier"/>
          <w:sz w:val="22"/>
          <w:szCs w:val="22"/>
        </w:rPr>
        <w:t>rF</w:t>
      </w:r>
      <w:proofErr w:type="spellEnd"/>
      <w:r w:rsidRPr="00421DA4">
        <w:rPr>
          <w:rFonts w:ascii="Courier" w:hAnsi="Courier"/>
          <w:sz w:val="22"/>
          <w:szCs w:val="22"/>
        </w:rPr>
        <w:t xml:space="preserve">          (find/specify focus?)    </w:t>
      </w:r>
    </w:p>
    <w:p w14:paraId="1543CFF9"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KSEL=0/1/2                        (restrict chip? def=no)  </w:t>
      </w:r>
    </w:p>
    <w:p w14:paraId="658E44B8"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IMIN=500 IMAX=510                 (restrict col range?)    </w:t>
      </w:r>
    </w:p>
    <w:p w14:paraId="1DEF28B4"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JMIN=922 JMAX=932                 (restrict row range?)    </w:t>
      </w:r>
    </w:p>
    <w:p w14:paraId="7AF93D68"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ART_UVW=FILE.UVW (</w:t>
      </w:r>
      <w:proofErr w:type="spellStart"/>
      <w:r w:rsidRPr="00421DA4">
        <w:rPr>
          <w:rFonts w:ascii="Courier" w:hAnsi="Courier"/>
          <w:sz w:val="22"/>
          <w:szCs w:val="22"/>
        </w:rPr>
        <w:t>xym,XYM,UVW</w:t>
      </w:r>
      <w:proofErr w:type="spellEnd"/>
      <w:r w:rsidRPr="00421DA4">
        <w:rPr>
          <w:rFonts w:ascii="Courier" w:hAnsi="Courier"/>
          <w:sz w:val="22"/>
          <w:szCs w:val="22"/>
        </w:rPr>
        <w:t xml:space="preserve">)    (add art stars)          </w:t>
      </w:r>
    </w:p>
    <w:p w14:paraId="46B5AB94"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SHOW_USE-/+                       (output image searched)  </w:t>
      </w:r>
    </w:p>
    <w:p w14:paraId="42841CB7"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SHOW_FND-/+                       (output finding image)   </w:t>
      </w:r>
    </w:p>
    <w:p w14:paraId="614E6B0D"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SHOW_REF-/+                       (output ref-frame </w:t>
      </w:r>
      <w:proofErr w:type="spellStart"/>
      <w:r w:rsidRPr="00421DA4">
        <w:rPr>
          <w:rFonts w:ascii="Courier" w:hAnsi="Courier"/>
          <w:sz w:val="22"/>
          <w:szCs w:val="22"/>
        </w:rPr>
        <w:t>img</w:t>
      </w:r>
      <w:proofErr w:type="spellEnd"/>
      <w:r w:rsidRPr="00421DA4">
        <w:rPr>
          <w:rFonts w:ascii="Courier" w:hAnsi="Courier"/>
          <w:sz w:val="22"/>
          <w:szCs w:val="22"/>
        </w:rPr>
        <w:t xml:space="preserve">)   </w:t>
      </w:r>
    </w:p>
    <w:p w14:paraId="186DB202" w14:textId="79F20D1C"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SHOW_SUB-/+/</w:t>
      </w:r>
      <w:r w:rsidR="00783759" w:rsidRPr="00421DA4">
        <w:rPr>
          <w:rFonts w:ascii="Courier" w:hAnsi="Courier"/>
          <w:sz w:val="22"/>
          <w:szCs w:val="22"/>
        </w:rPr>
        <w:t>~</w:t>
      </w:r>
      <w:r w:rsidRPr="00421DA4">
        <w:rPr>
          <w:rFonts w:ascii="Courier" w:hAnsi="Courier"/>
          <w:sz w:val="22"/>
          <w:szCs w:val="22"/>
        </w:rPr>
        <w:t xml:space="preserve">                     (make subtracted  image) </w:t>
      </w:r>
    </w:p>
    <w:p w14:paraId="162A6C81" w14:textId="2C23D9C1" w:rsidR="001D5242"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SHOW_ART-/+/</w:t>
      </w:r>
      <w:r w:rsidR="00783759" w:rsidRPr="00421DA4">
        <w:rPr>
          <w:rFonts w:ascii="Courier" w:hAnsi="Courier"/>
          <w:sz w:val="22"/>
          <w:szCs w:val="22"/>
        </w:rPr>
        <w:t>~</w:t>
      </w:r>
      <w:r w:rsidRPr="00421DA4">
        <w:rPr>
          <w:rFonts w:ascii="Courier" w:hAnsi="Courier"/>
          <w:sz w:val="22"/>
          <w:szCs w:val="22"/>
        </w:rPr>
        <w:t xml:space="preserve">                     (art-star image)                                                                    </w:t>
      </w:r>
    </w:p>
    <w:p w14:paraId="2418CBF4" w14:textId="77777777" w:rsidR="00450902" w:rsidRDefault="001D5242" w:rsidP="007A1C2E">
      <w:pPr>
        <w:pStyle w:val="BodyNoIndent"/>
        <w:spacing w:after="0"/>
        <w:rPr>
          <w:rFonts w:ascii="Courier" w:hAnsi="Courier"/>
          <w:sz w:val="22"/>
          <w:szCs w:val="22"/>
        </w:rPr>
      </w:pPr>
      <w:r w:rsidRPr="00421DA4">
        <w:rPr>
          <w:rFonts w:ascii="Courier" w:hAnsi="Courier"/>
          <w:sz w:val="22"/>
          <w:szCs w:val="22"/>
        </w:rPr>
        <w:t xml:space="preserve">       </w:t>
      </w:r>
    </w:p>
    <w:p w14:paraId="58254551" w14:textId="784FAFD1" w:rsidR="007A1C2E" w:rsidRPr="00421DA4" w:rsidRDefault="001D5242" w:rsidP="007A1C2E">
      <w:pPr>
        <w:pStyle w:val="BodyNoIndent"/>
        <w:spacing w:after="0"/>
        <w:rPr>
          <w:rFonts w:ascii="Courier" w:hAnsi="Courier"/>
          <w:sz w:val="22"/>
          <w:szCs w:val="22"/>
        </w:rPr>
      </w:pPr>
      <w:r w:rsidRPr="00421DA4">
        <w:rPr>
          <w:rFonts w:ascii="Courier" w:hAnsi="Courier"/>
          <w:sz w:val="22"/>
          <w:szCs w:val="22"/>
        </w:rPr>
        <w:t xml:space="preserve">                                                        </w:t>
      </w:r>
      <w:r w:rsidR="007A1C2E" w:rsidRPr="00421DA4">
        <w:rPr>
          <w:rFonts w:ascii="Courier" w:hAnsi="Courier"/>
          <w:sz w:val="22"/>
          <w:szCs w:val="22"/>
        </w:rPr>
        <w:t xml:space="preserve">                                                             </w:t>
      </w:r>
    </w:p>
    <w:p w14:paraId="28E113D0"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OUT= options for columns to output ; can output multiple files </w:t>
      </w:r>
    </w:p>
    <w:p w14:paraId="5DC1CECE"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for the same finding list of stars                        </w:t>
      </w:r>
    </w:p>
    <w:p w14:paraId="6F27902C"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t>
      </w:r>
    </w:p>
    <w:p w14:paraId="5BD2D1EE"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ASTROMETRY ---                                              </w:t>
      </w:r>
    </w:p>
    <w:p w14:paraId="41CC91AB"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x,y = raw chip-dependent x y </w:t>
      </w:r>
      <w:proofErr w:type="spellStart"/>
      <w:r w:rsidRPr="00421DA4">
        <w:rPr>
          <w:rFonts w:ascii="Courier" w:hAnsi="Courier"/>
          <w:sz w:val="22"/>
          <w:szCs w:val="22"/>
        </w:rPr>
        <w:t>coord</w:t>
      </w:r>
      <w:proofErr w:type="spellEnd"/>
      <w:r w:rsidRPr="00421DA4">
        <w:rPr>
          <w:rFonts w:ascii="Courier" w:hAnsi="Courier"/>
          <w:sz w:val="22"/>
          <w:szCs w:val="22"/>
        </w:rPr>
        <w:t xml:space="preserve"> (no CTE </w:t>
      </w:r>
      <w:proofErr w:type="spellStart"/>
      <w:r w:rsidRPr="00421DA4">
        <w:rPr>
          <w:rFonts w:ascii="Courier" w:hAnsi="Courier"/>
          <w:sz w:val="22"/>
          <w:szCs w:val="22"/>
        </w:rPr>
        <w:t>corr</w:t>
      </w:r>
      <w:proofErr w:type="spellEnd"/>
      <w:r w:rsidRPr="00421DA4">
        <w:rPr>
          <w:rFonts w:ascii="Courier" w:hAnsi="Courier"/>
          <w:sz w:val="22"/>
          <w:szCs w:val="22"/>
        </w:rPr>
        <w:t xml:space="preserve">)          </w:t>
      </w:r>
    </w:p>
    <w:p w14:paraId="5FFD30C6"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X,Y = raw chip-dependent x y </w:t>
      </w:r>
      <w:proofErr w:type="spellStart"/>
      <w:r w:rsidRPr="00421DA4">
        <w:rPr>
          <w:rFonts w:ascii="Courier" w:hAnsi="Courier"/>
          <w:sz w:val="22"/>
          <w:szCs w:val="22"/>
        </w:rPr>
        <w:t>coord</w:t>
      </w:r>
      <w:proofErr w:type="spellEnd"/>
      <w:r w:rsidRPr="00421DA4">
        <w:rPr>
          <w:rFonts w:ascii="Courier" w:hAnsi="Courier"/>
          <w:sz w:val="22"/>
          <w:szCs w:val="22"/>
        </w:rPr>
        <w:t xml:space="preserve"> (after CTE </w:t>
      </w:r>
      <w:proofErr w:type="spellStart"/>
      <w:r w:rsidRPr="00421DA4">
        <w:rPr>
          <w:rFonts w:ascii="Courier" w:hAnsi="Courier"/>
          <w:sz w:val="22"/>
          <w:szCs w:val="22"/>
        </w:rPr>
        <w:t>corr</w:t>
      </w:r>
      <w:proofErr w:type="spellEnd"/>
      <w:r w:rsidRPr="00421DA4">
        <w:rPr>
          <w:rFonts w:ascii="Courier" w:hAnsi="Courier"/>
          <w:sz w:val="22"/>
          <w:szCs w:val="22"/>
        </w:rPr>
        <w:t xml:space="preserve">)       </w:t>
      </w:r>
    </w:p>
    <w:p w14:paraId="0F450C1A"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u,v = distortion-corrected x, y </w:t>
      </w:r>
      <w:proofErr w:type="spellStart"/>
      <w:r w:rsidRPr="00421DA4">
        <w:rPr>
          <w:rFonts w:ascii="Courier" w:hAnsi="Courier"/>
          <w:sz w:val="22"/>
          <w:szCs w:val="22"/>
        </w:rPr>
        <w:t>coord</w:t>
      </w:r>
      <w:proofErr w:type="spellEnd"/>
      <w:r w:rsidRPr="00421DA4">
        <w:rPr>
          <w:rFonts w:ascii="Courier" w:hAnsi="Courier"/>
          <w:sz w:val="22"/>
          <w:szCs w:val="22"/>
        </w:rPr>
        <w:t xml:space="preserve">                     </w:t>
      </w:r>
    </w:p>
    <w:p w14:paraId="66EDF1B2"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U,V = distortion-corrected X, Y </w:t>
      </w:r>
      <w:proofErr w:type="spellStart"/>
      <w:r w:rsidRPr="00421DA4">
        <w:rPr>
          <w:rFonts w:ascii="Courier" w:hAnsi="Courier"/>
          <w:sz w:val="22"/>
          <w:szCs w:val="22"/>
        </w:rPr>
        <w:t>coord</w:t>
      </w:r>
      <w:proofErr w:type="spellEnd"/>
      <w:r w:rsidRPr="00421DA4">
        <w:rPr>
          <w:rFonts w:ascii="Courier" w:hAnsi="Courier"/>
          <w:sz w:val="22"/>
          <w:szCs w:val="22"/>
        </w:rPr>
        <w:t xml:space="preserve"> (in WCS frame)      </w:t>
      </w:r>
    </w:p>
    <w:p w14:paraId="515E38F7"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t>
      </w:r>
      <w:proofErr w:type="spellStart"/>
      <w:r w:rsidRPr="00421DA4">
        <w:rPr>
          <w:rFonts w:ascii="Courier" w:hAnsi="Courier"/>
          <w:sz w:val="22"/>
          <w:szCs w:val="22"/>
        </w:rPr>
        <w:t>r,d</w:t>
      </w:r>
      <w:proofErr w:type="spellEnd"/>
      <w:r w:rsidRPr="00421DA4">
        <w:rPr>
          <w:rFonts w:ascii="Courier" w:hAnsi="Courier"/>
          <w:sz w:val="22"/>
          <w:szCs w:val="22"/>
        </w:rPr>
        <w:t xml:space="preserve"> = RA, Dec (in degrees, from UV)                       </w:t>
      </w:r>
    </w:p>
    <w:p w14:paraId="26BC4CE0" w14:textId="2CF96AF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R,D = RA, Dec (GAIA DR3 corrected</w:t>
      </w:r>
      <w:r w:rsidR="00F73822" w:rsidRPr="00421DA4">
        <w:rPr>
          <w:rFonts w:ascii="Courier" w:hAnsi="Courier"/>
          <w:sz w:val="22"/>
          <w:szCs w:val="22"/>
        </w:rPr>
        <w:t>; future</w:t>
      </w:r>
      <w:r w:rsidRPr="00421DA4">
        <w:rPr>
          <w:rFonts w:ascii="Courier" w:hAnsi="Courier"/>
          <w:sz w:val="22"/>
          <w:szCs w:val="22"/>
        </w:rPr>
        <w:t xml:space="preserve">)                        </w:t>
      </w:r>
    </w:p>
    <w:p w14:paraId="20DDEB7E"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lastRenderedPageBreak/>
        <w:t xml:space="preserve">                                                               </w:t>
      </w:r>
    </w:p>
    <w:p w14:paraId="7CA00A80"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PHOTOMETRY ---                                              </w:t>
      </w:r>
    </w:p>
    <w:p w14:paraId="22BFC684"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m   = instrumental mag (no CTE </w:t>
      </w:r>
      <w:proofErr w:type="spellStart"/>
      <w:r w:rsidRPr="00421DA4">
        <w:rPr>
          <w:rFonts w:ascii="Courier" w:hAnsi="Courier"/>
          <w:sz w:val="22"/>
          <w:szCs w:val="22"/>
        </w:rPr>
        <w:t>corr</w:t>
      </w:r>
      <w:proofErr w:type="spellEnd"/>
      <w:r w:rsidRPr="00421DA4">
        <w:rPr>
          <w:rFonts w:ascii="Courier" w:hAnsi="Courier"/>
          <w:sz w:val="22"/>
          <w:szCs w:val="22"/>
        </w:rPr>
        <w:t xml:space="preserve">)                      </w:t>
      </w:r>
    </w:p>
    <w:p w14:paraId="322F6CBA"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M   = instrumental mag (after CTE </w:t>
      </w:r>
      <w:proofErr w:type="spellStart"/>
      <w:r w:rsidRPr="00421DA4">
        <w:rPr>
          <w:rFonts w:ascii="Courier" w:hAnsi="Courier"/>
          <w:sz w:val="22"/>
          <w:szCs w:val="22"/>
        </w:rPr>
        <w:t>corr</w:t>
      </w:r>
      <w:proofErr w:type="spellEnd"/>
      <w:r w:rsidRPr="00421DA4">
        <w:rPr>
          <w:rFonts w:ascii="Courier" w:hAnsi="Courier"/>
          <w:sz w:val="22"/>
          <w:szCs w:val="22"/>
        </w:rPr>
        <w:t xml:space="preserve">)                   </w:t>
      </w:r>
    </w:p>
    <w:p w14:paraId="606AECF1"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   = instrumental mag, M + pix area correction)          </w:t>
      </w:r>
    </w:p>
    <w:p w14:paraId="0110BD6F"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   = instrumental mag, w + </w:t>
      </w:r>
      <w:proofErr w:type="spellStart"/>
      <w:r w:rsidRPr="00421DA4">
        <w:rPr>
          <w:rFonts w:ascii="Courier" w:hAnsi="Courier"/>
          <w:sz w:val="22"/>
          <w:szCs w:val="22"/>
        </w:rPr>
        <w:t>exptime</w:t>
      </w:r>
      <w:proofErr w:type="spellEnd"/>
      <w:r w:rsidRPr="00421DA4">
        <w:rPr>
          <w:rFonts w:ascii="Courier" w:hAnsi="Courier"/>
          <w:sz w:val="22"/>
          <w:szCs w:val="22"/>
        </w:rPr>
        <w:t xml:space="preserve"> normalization         </w:t>
      </w:r>
    </w:p>
    <w:p w14:paraId="7A4003AB"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z   = flux (no CTE </w:t>
      </w:r>
      <w:proofErr w:type="spellStart"/>
      <w:r w:rsidRPr="00421DA4">
        <w:rPr>
          <w:rFonts w:ascii="Courier" w:hAnsi="Courier"/>
          <w:sz w:val="22"/>
          <w:szCs w:val="22"/>
        </w:rPr>
        <w:t>corr</w:t>
      </w:r>
      <w:proofErr w:type="spellEnd"/>
      <w:r w:rsidRPr="00421DA4">
        <w:rPr>
          <w:rFonts w:ascii="Courier" w:hAnsi="Courier"/>
          <w:sz w:val="22"/>
          <w:szCs w:val="22"/>
        </w:rPr>
        <w:t xml:space="preserve">; can be negative for forced)      </w:t>
      </w:r>
    </w:p>
    <w:p w14:paraId="04D9A7BE"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Z   = flux (CTE </w:t>
      </w:r>
      <w:proofErr w:type="spellStart"/>
      <w:r w:rsidRPr="00421DA4">
        <w:rPr>
          <w:rFonts w:ascii="Courier" w:hAnsi="Courier"/>
          <w:sz w:val="22"/>
          <w:szCs w:val="22"/>
        </w:rPr>
        <w:t>corr</w:t>
      </w:r>
      <w:proofErr w:type="spellEnd"/>
      <w:r w:rsidRPr="00421DA4">
        <w:rPr>
          <w:rFonts w:ascii="Courier" w:hAnsi="Courier"/>
          <w:sz w:val="22"/>
          <w:szCs w:val="22"/>
        </w:rPr>
        <w:t xml:space="preserve">; can be negative for forced)         </w:t>
      </w:r>
    </w:p>
    <w:p w14:paraId="2D04E357"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t>
      </w:r>
    </w:p>
    <w:p w14:paraId="2F9246BD" w14:textId="3D4B050B"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VARI</w:t>
      </w:r>
      <w:r w:rsidR="00783759" w:rsidRPr="00421DA4">
        <w:rPr>
          <w:rFonts w:ascii="Courier" w:hAnsi="Courier"/>
          <w:sz w:val="22"/>
          <w:szCs w:val="22"/>
        </w:rPr>
        <w:t>OUS</w:t>
      </w:r>
      <w:r w:rsidRPr="00421DA4">
        <w:rPr>
          <w:rFonts w:ascii="Courier" w:hAnsi="Courier"/>
          <w:sz w:val="22"/>
          <w:szCs w:val="22"/>
        </w:rPr>
        <w:t xml:space="preserve"> ---                                                  </w:t>
      </w:r>
    </w:p>
    <w:p w14:paraId="19B09B1A"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s   = sky value                                           </w:t>
      </w:r>
    </w:p>
    <w:p w14:paraId="273AF124"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S   = sky value (with postflash/dark electrons included)  </w:t>
      </w:r>
    </w:p>
    <w:p w14:paraId="1B41AA80"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t>
      </w:r>
    </w:p>
    <w:p w14:paraId="4136C1B9"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h   = isolation index (used for HMIN finding assessment)  </w:t>
      </w:r>
    </w:p>
    <w:p w14:paraId="6CB2AC26"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f   = crude 2x2 flux (used for FMIN finding assessment)   </w:t>
      </w:r>
    </w:p>
    <w:p w14:paraId="1D8314C2"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q   = quality of fit (0 = perfect)                        </w:t>
      </w:r>
    </w:p>
    <w:p w14:paraId="48C02022"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c   = </w:t>
      </w:r>
      <w:proofErr w:type="spellStart"/>
      <w:r w:rsidRPr="00421DA4">
        <w:rPr>
          <w:rFonts w:ascii="Courier" w:hAnsi="Courier"/>
          <w:sz w:val="22"/>
          <w:szCs w:val="22"/>
        </w:rPr>
        <w:t>chisq</w:t>
      </w:r>
      <w:proofErr w:type="spellEnd"/>
      <w:r w:rsidRPr="00421DA4">
        <w:rPr>
          <w:rFonts w:ascii="Courier" w:hAnsi="Courier"/>
          <w:sz w:val="22"/>
          <w:szCs w:val="22"/>
        </w:rPr>
        <w:t xml:space="preserve"> of fit                                        </w:t>
      </w:r>
    </w:p>
    <w:p w14:paraId="0D9D8109"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p   = brightest pixel value                               </w:t>
      </w:r>
    </w:p>
    <w:p w14:paraId="6E6BF116"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P   = central PSF value                                   </w:t>
      </w:r>
    </w:p>
    <w:p w14:paraId="3E0CC963"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e   = generic error estimate in mags/pixels               </w:t>
      </w:r>
    </w:p>
    <w:p w14:paraId="0B96A021"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i   = local-max column location                           </w:t>
      </w:r>
    </w:p>
    <w:p w14:paraId="2C89B834"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j   = local-max row location                              </w:t>
      </w:r>
    </w:p>
    <w:p w14:paraId="3A6C6ECB"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k   = chip number                                         </w:t>
      </w:r>
    </w:p>
    <w:p w14:paraId="6CE33BA8"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I   = row (zero-padded with I0000, for easy grepping)     </w:t>
      </w:r>
    </w:p>
    <w:p w14:paraId="64749B08"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J   = column (zero-padded with J0000, for easy grepping)  </w:t>
      </w:r>
    </w:p>
    <w:p w14:paraId="686C7D9C"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K   = chip number (with K1, for easy grepping)            </w:t>
      </w:r>
    </w:p>
    <w:p w14:paraId="251BC59B"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n   = number of saturated pixels associated with star     </w:t>
      </w:r>
    </w:p>
    <w:p w14:paraId="35788F6B"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N   = star number N00007                                  </w:t>
      </w:r>
    </w:p>
    <w:p w14:paraId="6D22D9FB"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c   = </w:t>
      </w:r>
      <w:proofErr w:type="spellStart"/>
      <w:r w:rsidRPr="00421DA4">
        <w:rPr>
          <w:rFonts w:ascii="Courier" w:hAnsi="Courier"/>
          <w:sz w:val="22"/>
          <w:szCs w:val="22"/>
        </w:rPr>
        <w:t>chisq</w:t>
      </w:r>
      <w:proofErr w:type="spellEnd"/>
      <w:r w:rsidRPr="00421DA4">
        <w:rPr>
          <w:rFonts w:ascii="Courier" w:hAnsi="Courier"/>
          <w:sz w:val="22"/>
          <w:szCs w:val="22"/>
        </w:rPr>
        <w:t xml:space="preserve"> for star                                      </w:t>
      </w:r>
    </w:p>
    <w:p w14:paraId="6D11516A"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C   = </w:t>
      </w:r>
      <w:proofErr w:type="spellStart"/>
      <w:r w:rsidRPr="00421DA4">
        <w:rPr>
          <w:rFonts w:ascii="Courier" w:hAnsi="Courier"/>
          <w:sz w:val="22"/>
          <w:szCs w:val="22"/>
        </w:rPr>
        <w:t>cen-xs</w:t>
      </w:r>
      <w:proofErr w:type="spellEnd"/>
      <w:r w:rsidRPr="00421DA4">
        <w:rPr>
          <w:rFonts w:ascii="Courier" w:hAnsi="Courier"/>
          <w:sz w:val="22"/>
          <w:szCs w:val="22"/>
        </w:rPr>
        <w:t xml:space="preserve"> for star                                     </w:t>
      </w:r>
    </w:p>
    <w:p w14:paraId="4C6D4A9D"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o   = fraction of flux in aperture from possible neighbors</w:t>
      </w:r>
    </w:p>
    <w:p w14:paraId="17D453A9"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O   = super conservative value for O                      </w:t>
      </w:r>
    </w:p>
    <w:p w14:paraId="479A4014" w14:textId="22F7B766"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t   = time of observation (fractional years, 2017.348)    </w:t>
      </w:r>
    </w:p>
    <w:p w14:paraId="3713F4E9"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w:t>
      </w:r>
    </w:p>
    <w:p w14:paraId="13A7627E"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PBAP photometry --- PSF-Based Aperture Photometry           </w:t>
      </w:r>
    </w:p>
    <w:p w14:paraId="177A3911"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1   = 1x1-pixel PBAP photometry                           </w:t>
      </w:r>
    </w:p>
    <w:p w14:paraId="46EC0AFB"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2   = 2x2-pixel PBAP photometry                           </w:t>
      </w:r>
    </w:p>
    <w:p w14:paraId="686E15CC"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3   = 3x3-pixel PBAP photometry                           </w:t>
      </w:r>
    </w:p>
    <w:p w14:paraId="62473269"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4   = 4x4-pixel PBAP photometry                           </w:t>
      </w:r>
    </w:p>
    <w:p w14:paraId="6065D749"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5   = 5x5-pixel PBAP photometry                           </w:t>
      </w:r>
    </w:p>
    <w:p w14:paraId="4503F9BB" w14:textId="0DC64CEE"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6   = 3.0-pixel-radius PBAP photometry                           </w:t>
      </w:r>
    </w:p>
    <w:p w14:paraId="44904A95" w14:textId="67D4DFAD"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7   = 3.5-pixel-radius PBAP photometry                           </w:t>
      </w:r>
    </w:p>
    <w:p w14:paraId="6E8A1330" w14:textId="77777777"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8   = 4.0-pixel-radius PBAP photometry                    </w:t>
      </w:r>
    </w:p>
    <w:p w14:paraId="420F0934" w14:textId="1867BBED" w:rsidR="007A1C2E" w:rsidRPr="00421DA4" w:rsidRDefault="007A1C2E" w:rsidP="007A1C2E">
      <w:pPr>
        <w:pStyle w:val="BodyNoIndent"/>
        <w:spacing w:after="0"/>
        <w:rPr>
          <w:rFonts w:ascii="Courier" w:hAnsi="Courier"/>
          <w:sz w:val="22"/>
          <w:szCs w:val="22"/>
        </w:rPr>
      </w:pPr>
      <w:r w:rsidRPr="00421DA4">
        <w:rPr>
          <w:rFonts w:ascii="Courier" w:hAnsi="Courier"/>
          <w:sz w:val="22"/>
          <w:szCs w:val="22"/>
        </w:rPr>
        <w:t xml:space="preserve">     9   = 4.5-pixel-radius PBAP photometry                   </w:t>
      </w:r>
    </w:p>
    <w:p w14:paraId="098F284E" w14:textId="780AAAE5" w:rsidR="00BF52C0" w:rsidRPr="00421DA4" w:rsidRDefault="007A1C2E" w:rsidP="00450902">
      <w:pPr>
        <w:pStyle w:val="BodyNoIndent"/>
        <w:spacing w:after="0"/>
        <w:rPr>
          <w:rFonts w:ascii="Courier" w:hAnsi="Courier"/>
          <w:sz w:val="22"/>
          <w:szCs w:val="22"/>
        </w:rPr>
      </w:pPr>
      <w:r w:rsidRPr="00421DA4">
        <w:rPr>
          <w:rFonts w:ascii="Courier" w:hAnsi="Courier"/>
          <w:sz w:val="22"/>
          <w:szCs w:val="22"/>
        </w:rPr>
        <w:t xml:space="preserve">     0   = sky from PBAP photometry</w:t>
      </w:r>
    </w:p>
    <w:p w14:paraId="719D8CF8" w14:textId="77777777" w:rsidR="00450902" w:rsidRDefault="00450902">
      <w:pPr>
        <w:rPr>
          <w:rFonts w:ascii="Times" w:hAnsi="Times"/>
          <w:b/>
          <w:noProof/>
          <w:color w:val="000000"/>
          <w:sz w:val="32"/>
          <w:szCs w:val="28"/>
        </w:rPr>
      </w:pPr>
      <w:r>
        <w:rPr>
          <w:sz w:val="32"/>
          <w:szCs w:val="28"/>
        </w:rPr>
        <w:br w:type="page"/>
      </w:r>
    </w:p>
    <w:p w14:paraId="66A1F196" w14:textId="5155B25F" w:rsidR="00CE0B50" w:rsidRPr="004A052D" w:rsidRDefault="00C90AB7" w:rsidP="00421DA4">
      <w:pPr>
        <w:pStyle w:val="HeadSect"/>
        <w:numPr>
          <w:ilvl w:val="0"/>
          <w:numId w:val="0"/>
        </w:numPr>
        <w:ind w:left="504" w:hanging="504"/>
        <w:rPr>
          <w:sz w:val="36"/>
          <w:szCs w:val="32"/>
        </w:rPr>
      </w:pPr>
      <w:r>
        <w:rPr>
          <w:sz w:val="32"/>
          <w:szCs w:val="28"/>
        </w:rPr>
        <w:lastRenderedPageBreak/>
        <w:t>3.</w:t>
      </w:r>
      <w:r w:rsidR="00D039E0" w:rsidRPr="004A052D">
        <w:rPr>
          <w:sz w:val="32"/>
          <w:szCs w:val="28"/>
        </w:rPr>
        <w:t xml:space="preserve">  </w:t>
      </w:r>
      <w:r w:rsidR="00CF5DDD" w:rsidRPr="004A052D">
        <w:rPr>
          <w:sz w:val="36"/>
          <w:szCs w:val="32"/>
        </w:rPr>
        <w:t xml:space="preserve">Input </w:t>
      </w:r>
      <w:r w:rsidR="00A61B9A">
        <w:rPr>
          <w:sz w:val="36"/>
          <w:szCs w:val="32"/>
        </w:rPr>
        <w:t>P</w:t>
      </w:r>
      <w:r w:rsidR="00A61B9A" w:rsidRPr="004A052D">
        <w:rPr>
          <w:sz w:val="36"/>
          <w:szCs w:val="32"/>
        </w:rPr>
        <w:t>arameters</w:t>
      </w:r>
    </w:p>
    <w:bookmarkEnd w:id="1"/>
    <w:p w14:paraId="00E94026" w14:textId="1AF1278E" w:rsidR="009C254A" w:rsidRDefault="002B4A59" w:rsidP="00480192">
      <w:pPr>
        <w:pStyle w:val="BodyNoIndent"/>
        <w:jc w:val="left"/>
      </w:pPr>
      <w:r>
        <w:t>As its name suggests, t</w:t>
      </w:r>
      <w:r w:rsidR="00807413">
        <w:t xml:space="preserve">he </w:t>
      </w:r>
      <w:r w:rsidR="00807413" w:rsidRPr="00807413">
        <w:rPr>
          <w:rFonts w:ascii="Courier" w:hAnsi="Courier"/>
        </w:rPr>
        <w:t>hst1pass</w:t>
      </w:r>
      <w:r w:rsidR="00807413">
        <w:t xml:space="preserve"> routine is focused on one-pass photometry.  It </w:t>
      </w:r>
      <w:r w:rsidR="00604487">
        <w:t>may eventually have</w:t>
      </w:r>
      <w:r w:rsidR="00807413">
        <w:t xml:space="preserve"> bells and whistles that allow it to </w:t>
      </w:r>
      <w:r w:rsidR="00A454E8">
        <w:t xml:space="preserve">do </w:t>
      </w:r>
      <w:r w:rsidR="00807413">
        <w:t>somewhat more than that</w:t>
      </w:r>
      <w:r w:rsidR="006C51ED">
        <w:rPr>
          <w:rStyle w:val="FootnoteReference"/>
        </w:rPr>
        <w:footnoteReference w:id="2"/>
      </w:r>
      <w:r w:rsidR="00807413">
        <w:t>, but its focus is on point sources that can be treated as “isolated”</w:t>
      </w:r>
      <w:r w:rsidR="00A664D1">
        <w:t>, and hence</w:t>
      </w:r>
      <w:r w:rsidR="00A454E8">
        <w:t xml:space="preserve"> </w:t>
      </w:r>
      <w:r w:rsidR="00A664D1">
        <w:t>do not require neighbor subtraction.</w:t>
      </w:r>
      <w:r w:rsidR="00807413">
        <w:t xml:space="preserve">  </w:t>
      </w:r>
      <w:r w:rsidR="00604487">
        <w:t>T</w:t>
      </w:r>
      <w:r w:rsidR="00807413">
        <w:t>he HST PSF is undersampled</w:t>
      </w:r>
      <w:r w:rsidR="00BF52C0">
        <w:t xml:space="preserve"> in most of HST’s cameras</w:t>
      </w:r>
      <w:r w:rsidR="00807413">
        <w:t xml:space="preserve">, </w:t>
      </w:r>
      <w:r w:rsidR="00604487">
        <w:t>so</w:t>
      </w:r>
      <w:r w:rsidR="00807413">
        <w:t xml:space="preserve"> stars do not have to be particularly far apart </w:t>
      </w:r>
      <w:r w:rsidR="00BF6B26">
        <w:t xml:space="preserve">in order </w:t>
      </w:r>
      <w:r w:rsidR="00807413">
        <w:t>to be considered “isolated” and measure</w:t>
      </w:r>
      <w:r w:rsidR="00A664D1">
        <w:t>d</w:t>
      </w:r>
      <w:r w:rsidR="00807413">
        <w:t xml:space="preserve"> well without taking </w:t>
      </w:r>
      <w:r w:rsidR="00A454E8">
        <w:t xml:space="preserve">their </w:t>
      </w:r>
      <w:r w:rsidR="00807413">
        <w:t>neighbors into account.</w:t>
      </w:r>
      <w:r w:rsidR="000E5A00">
        <w:t xml:space="preserve">  Conversely, when stars are close enough together to require neighbor subtraction, then that is </w:t>
      </w:r>
      <w:r w:rsidR="000E5A00" w:rsidRPr="00783759">
        <w:rPr>
          <w:i/>
          <w:iCs/>
        </w:rPr>
        <w:t>much</w:t>
      </w:r>
      <w:r w:rsidR="000E5A00">
        <w:t xml:space="preserve"> harder to do in HST’s undersampled regime.</w:t>
      </w:r>
    </w:p>
    <w:p w14:paraId="04D7F276" w14:textId="248CFC82" w:rsidR="00A454E8" w:rsidRPr="00DA24FE" w:rsidRDefault="00807413" w:rsidP="00480192">
      <w:pPr>
        <w:pStyle w:val="BodyNoIndent"/>
        <w:jc w:val="left"/>
        <w:rPr>
          <w:color w:val="000000" w:themeColor="text1"/>
        </w:rPr>
      </w:pPr>
      <w:r w:rsidRPr="00DA24FE">
        <w:rPr>
          <w:color w:val="000000" w:themeColor="text1"/>
        </w:rPr>
        <w:t>The typical aperture the routine uses for HST’s detectors is 5</w:t>
      </w:r>
      <w:r w:rsidRPr="00DA24FE">
        <w:rPr>
          <w:color w:val="000000" w:themeColor="text1"/>
        </w:rPr>
        <w:sym w:font="Symbol" w:char="F0B4"/>
      </w:r>
      <w:r w:rsidRPr="00DA24FE">
        <w:rPr>
          <w:color w:val="000000" w:themeColor="text1"/>
        </w:rPr>
        <w:t>5 pixels</w:t>
      </w:r>
      <w:r w:rsidR="000E5A00" w:rsidRPr="00DA24FE">
        <w:rPr>
          <w:color w:val="000000" w:themeColor="text1"/>
        </w:rPr>
        <w:t>, which has an effective radius of 2.8 pixels</w:t>
      </w:r>
      <w:r w:rsidRPr="00DA24FE">
        <w:rPr>
          <w:color w:val="000000" w:themeColor="text1"/>
        </w:rPr>
        <w:t xml:space="preserve">.  This may sound small, but </w:t>
      </w:r>
      <w:r w:rsidR="007855F0" w:rsidRPr="00DA24FE">
        <w:rPr>
          <w:color w:val="000000" w:themeColor="text1"/>
        </w:rPr>
        <w:t>this aperture</w:t>
      </w:r>
      <w:r w:rsidRPr="00DA24FE">
        <w:rPr>
          <w:color w:val="000000" w:themeColor="text1"/>
        </w:rPr>
        <w:t xml:space="preserve"> typically contains </w:t>
      </w:r>
      <w:r w:rsidR="007855F0" w:rsidRPr="00DA24FE">
        <w:rPr>
          <w:color w:val="000000" w:themeColor="text1"/>
        </w:rPr>
        <w:t>more than</w:t>
      </w:r>
      <w:r w:rsidRPr="00DA24FE">
        <w:rPr>
          <w:color w:val="000000" w:themeColor="text1"/>
        </w:rPr>
        <w:t xml:space="preserve"> 85% of the light that lands in a 10-pixel-radius aperture</w:t>
      </w:r>
      <w:r w:rsidR="003B2B99">
        <w:rPr>
          <w:rStyle w:val="FootnoteReference"/>
          <w:color w:val="000000" w:themeColor="text1"/>
        </w:rPr>
        <w:footnoteReference w:id="3"/>
      </w:r>
      <w:r w:rsidRPr="00DA24FE">
        <w:rPr>
          <w:color w:val="000000" w:themeColor="text1"/>
        </w:rPr>
        <w:t>.</w:t>
      </w:r>
      <w:r w:rsidR="007855F0" w:rsidRPr="00DA24FE">
        <w:rPr>
          <w:color w:val="000000" w:themeColor="text1"/>
        </w:rPr>
        <w:t xml:space="preserve">  </w:t>
      </w:r>
      <w:r w:rsidR="00A02A60" w:rsidRPr="00DA24FE">
        <w:rPr>
          <w:color w:val="000000" w:themeColor="text1"/>
        </w:rPr>
        <w:t xml:space="preserve"> Th</w:t>
      </w:r>
      <w:r w:rsidR="005550F4" w:rsidRPr="00DA24FE">
        <w:rPr>
          <w:color w:val="000000" w:themeColor="text1"/>
        </w:rPr>
        <w:t>e</w:t>
      </w:r>
      <w:r w:rsidR="00A02A60" w:rsidRPr="00DA24FE">
        <w:rPr>
          <w:color w:val="000000" w:themeColor="text1"/>
        </w:rPr>
        <w:t xml:space="preserve"> fraction of light </w:t>
      </w:r>
      <w:r w:rsidR="00783759">
        <w:rPr>
          <w:color w:val="000000" w:themeColor="text1"/>
        </w:rPr>
        <w:t>that falls with</w:t>
      </w:r>
      <w:r w:rsidR="00A02A60" w:rsidRPr="00DA24FE">
        <w:rPr>
          <w:color w:val="000000" w:themeColor="text1"/>
        </w:rPr>
        <w:t xml:space="preserve">in this aperture varies by </w:t>
      </w:r>
      <w:r w:rsidR="005550F4" w:rsidRPr="00DA24FE">
        <w:rPr>
          <w:color w:val="000000" w:themeColor="text1"/>
        </w:rPr>
        <w:t>just</w:t>
      </w:r>
      <w:r w:rsidR="00A02A60" w:rsidRPr="00DA24FE">
        <w:rPr>
          <w:color w:val="000000" w:themeColor="text1"/>
        </w:rPr>
        <w:t xml:space="preserve"> 2</w:t>
      </w:r>
      <w:r w:rsidR="00B65F4B" w:rsidRPr="00DA24FE">
        <w:rPr>
          <w:color w:val="000000" w:themeColor="text1"/>
        </w:rPr>
        <w:t>.</w:t>
      </w:r>
      <w:r w:rsidR="00A02A60" w:rsidRPr="00DA24FE">
        <w:rPr>
          <w:color w:val="000000" w:themeColor="text1"/>
        </w:rPr>
        <w:t xml:space="preserve">5% </w:t>
      </w:r>
      <w:r w:rsidR="00B65F4B" w:rsidRPr="00DA24FE">
        <w:rPr>
          <w:color w:val="000000" w:themeColor="text1"/>
        </w:rPr>
        <w:t>as the star moves from the center of a pixel to the corner of a pixel</w:t>
      </w:r>
      <w:r w:rsidR="009B36D3" w:rsidRPr="00DA24FE">
        <w:rPr>
          <w:color w:val="000000" w:themeColor="text1"/>
        </w:rPr>
        <w:t xml:space="preserve"> (t</w:t>
      </w:r>
      <w:r w:rsidR="00A02A60" w:rsidRPr="00DA24FE">
        <w:rPr>
          <w:color w:val="000000" w:themeColor="text1"/>
        </w:rPr>
        <w:t>his variation is naturally accounted for in the PSF</w:t>
      </w:r>
      <w:r w:rsidR="009B36D3" w:rsidRPr="00DA24FE">
        <w:rPr>
          <w:color w:val="000000" w:themeColor="text1"/>
        </w:rPr>
        <w:t xml:space="preserve">-model </w:t>
      </w:r>
      <w:r w:rsidR="00A02A60" w:rsidRPr="00DA24FE">
        <w:rPr>
          <w:color w:val="000000" w:themeColor="text1"/>
        </w:rPr>
        <w:t>fitting</w:t>
      </w:r>
      <w:r w:rsidR="009B36D3" w:rsidRPr="00DA24FE">
        <w:rPr>
          <w:color w:val="000000" w:themeColor="text1"/>
        </w:rPr>
        <w:t>)</w:t>
      </w:r>
      <w:r w:rsidR="00A02A60" w:rsidRPr="00DA24FE">
        <w:rPr>
          <w:color w:val="000000" w:themeColor="text1"/>
        </w:rPr>
        <w:t xml:space="preserve">.  </w:t>
      </w:r>
      <w:r w:rsidR="00DA24FE" w:rsidRPr="00DA24FE">
        <w:rPr>
          <w:color w:val="000000" w:themeColor="text1"/>
        </w:rPr>
        <w:t xml:space="preserve"> Since such a small aperture contains such a large fraction of the flux, it makes sense to focus our fitting on </w:t>
      </w:r>
      <w:r w:rsidR="00B10FB9">
        <w:rPr>
          <w:color w:val="000000" w:themeColor="text1"/>
        </w:rPr>
        <w:t>the</w:t>
      </w:r>
      <w:r w:rsidR="00B10FB9" w:rsidRPr="00DA24FE">
        <w:rPr>
          <w:color w:val="000000" w:themeColor="text1"/>
        </w:rPr>
        <w:t xml:space="preserve"> </w:t>
      </w:r>
      <w:r w:rsidR="00DA24FE" w:rsidRPr="00DA24FE">
        <w:rPr>
          <w:color w:val="000000" w:themeColor="text1"/>
        </w:rPr>
        <w:t>very few pixels</w:t>
      </w:r>
      <w:r w:rsidR="00E01D53">
        <w:rPr>
          <w:color w:val="000000" w:themeColor="text1"/>
        </w:rPr>
        <w:t xml:space="preserve"> where the source intensity is largest relative to that of its neighbors</w:t>
      </w:r>
      <w:r w:rsidR="00DA24FE" w:rsidRPr="00DA24FE">
        <w:rPr>
          <w:color w:val="000000" w:themeColor="text1"/>
        </w:rPr>
        <w:t>.</w:t>
      </w:r>
    </w:p>
    <w:p w14:paraId="09D7DBB4" w14:textId="77777777" w:rsidR="006751D4" w:rsidRDefault="006751D4" w:rsidP="00480192">
      <w:pPr>
        <w:pStyle w:val="BodyNoIndent"/>
        <w:jc w:val="left"/>
      </w:pPr>
    </w:p>
    <w:p w14:paraId="5E7F3D28" w14:textId="0D610F6A" w:rsidR="00A664D1" w:rsidRPr="004A052D" w:rsidRDefault="00A664D1" w:rsidP="00480192">
      <w:pPr>
        <w:pStyle w:val="BodyNoIndent"/>
        <w:jc w:val="left"/>
        <w:rPr>
          <w:b/>
          <w:bCs/>
          <w:sz w:val="32"/>
          <w:szCs w:val="32"/>
        </w:rPr>
      </w:pPr>
      <w:r w:rsidRPr="004A052D">
        <w:rPr>
          <w:b/>
          <w:bCs/>
          <w:sz w:val="32"/>
          <w:szCs w:val="32"/>
        </w:rPr>
        <w:t xml:space="preserve">3.1 Required </w:t>
      </w:r>
      <w:r w:rsidR="00A61B9A">
        <w:rPr>
          <w:b/>
          <w:bCs/>
          <w:sz w:val="32"/>
          <w:szCs w:val="32"/>
        </w:rPr>
        <w:t>F</w:t>
      </w:r>
      <w:r w:rsidR="00A61B9A" w:rsidRPr="004A052D">
        <w:rPr>
          <w:b/>
          <w:bCs/>
          <w:sz w:val="32"/>
          <w:szCs w:val="32"/>
        </w:rPr>
        <w:t xml:space="preserve">inding </w:t>
      </w:r>
      <w:r w:rsidR="00A61B9A">
        <w:rPr>
          <w:b/>
          <w:bCs/>
          <w:sz w:val="32"/>
          <w:szCs w:val="32"/>
        </w:rPr>
        <w:t>P</w:t>
      </w:r>
      <w:r w:rsidR="00A61B9A" w:rsidRPr="004A052D">
        <w:rPr>
          <w:b/>
          <w:bCs/>
          <w:sz w:val="32"/>
          <w:szCs w:val="32"/>
        </w:rPr>
        <w:t>arameters</w:t>
      </w:r>
    </w:p>
    <w:p w14:paraId="2A22A73D" w14:textId="4AD33FD5" w:rsidR="009B5BB9" w:rsidRDefault="00246608" w:rsidP="004A052D">
      <w:pPr>
        <w:pStyle w:val="BodyNoIndent"/>
        <w:jc w:val="left"/>
      </w:pPr>
      <w:r>
        <w:t xml:space="preserve">The routine has </w:t>
      </w:r>
      <w:r w:rsidR="004A052D">
        <w:t>four</w:t>
      </w:r>
      <w:r>
        <w:t xml:space="preserve"> required parameters:  </w:t>
      </w:r>
      <w:r w:rsidRPr="00246608">
        <w:rPr>
          <w:rFonts w:ascii="Courier" w:hAnsi="Courier"/>
          <w:b/>
          <w:bCs/>
        </w:rPr>
        <w:t>HMIN</w:t>
      </w:r>
      <w:r w:rsidR="00854CDC">
        <w:t>,</w:t>
      </w:r>
      <w:r>
        <w:t xml:space="preserve"> </w:t>
      </w:r>
      <w:r w:rsidRPr="00246608">
        <w:rPr>
          <w:rFonts w:ascii="Courier" w:hAnsi="Courier"/>
          <w:b/>
          <w:bCs/>
        </w:rPr>
        <w:t>FMIN</w:t>
      </w:r>
      <w:r w:rsidR="00854CDC">
        <w:t xml:space="preserve">, </w:t>
      </w:r>
      <w:r w:rsidR="004A052D">
        <w:t xml:space="preserve">a </w:t>
      </w:r>
      <w:r w:rsidR="004A052D" w:rsidRPr="004A052D">
        <w:rPr>
          <w:rFonts w:ascii="Courier" w:hAnsi="Courier"/>
          <w:b/>
          <w:bCs/>
        </w:rPr>
        <w:t>PSF</w:t>
      </w:r>
      <w:r w:rsidR="004A052D">
        <w:t xml:space="preserve"> specification, </w:t>
      </w:r>
      <w:r w:rsidR="00854CDC">
        <w:t>and at least one image</w:t>
      </w:r>
      <w:r w:rsidR="003023D4">
        <w:t xml:space="preserve"> to search</w:t>
      </w:r>
      <w:r w:rsidR="00854CDC">
        <w:t>.</w:t>
      </w:r>
      <w:r>
        <w:t xml:space="preserve">  </w:t>
      </w:r>
      <w:r w:rsidR="00DA24FE">
        <w:t xml:space="preserve">If any of these is missing the routine will </w:t>
      </w:r>
      <w:r w:rsidR="00783759">
        <w:t>not proceed</w:t>
      </w:r>
      <w:r w:rsidR="00DA24FE">
        <w:t xml:space="preserve">.  </w:t>
      </w:r>
    </w:p>
    <w:p w14:paraId="5852C50F" w14:textId="77777777" w:rsidR="009B5BB9" w:rsidRDefault="009B5BB9" w:rsidP="004A052D">
      <w:pPr>
        <w:pStyle w:val="BodyNoIndent"/>
        <w:jc w:val="left"/>
      </w:pPr>
    </w:p>
    <w:p w14:paraId="10E07A80" w14:textId="098523E3" w:rsidR="006751D4" w:rsidRPr="00574F25" w:rsidRDefault="006751D4" w:rsidP="006751D4">
      <w:pPr>
        <w:pStyle w:val="BodyNoIndent"/>
        <w:jc w:val="left"/>
        <w:rPr>
          <w:sz w:val="28"/>
          <w:szCs w:val="28"/>
        </w:rPr>
      </w:pPr>
      <w:r w:rsidRPr="00574F25">
        <w:rPr>
          <w:rFonts w:ascii="Courier" w:hAnsi="Courier"/>
          <w:b/>
          <w:bCs/>
          <w:sz w:val="28"/>
          <w:szCs w:val="28"/>
        </w:rPr>
        <w:t xml:space="preserve">HMIN </w:t>
      </w:r>
      <w:r w:rsidRPr="00574F25">
        <w:rPr>
          <w:sz w:val="28"/>
          <w:szCs w:val="28"/>
        </w:rPr>
        <w:t xml:space="preserve">and </w:t>
      </w:r>
      <w:r w:rsidRPr="00574F25">
        <w:rPr>
          <w:rFonts w:ascii="Courier" w:hAnsi="Courier"/>
          <w:b/>
          <w:bCs/>
          <w:sz w:val="28"/>
          <w:szCs w:val="28"/>
        </w:rPr>
        <w:t>FMIN</w:t>
      </w:r>
      <w:r w:rsidRPr="00574F25">
        <w:rPr>
          <w:sz w:val="28"/>
          <w:szCs w:val="28"/>
        </w:rPr>
        <w:t xml:space="preserve"> </w:t>
      </w:r>
    </w:p>
    <w:p w14:paraId="62471ADC" w14:textId="756F73F2" w:rsidR="009B5BB9" w:rsidRPr="009B5BB9" w:rsidRDefault="009B5BB9" w:rsidP="009B5BB9">
      <w:pPr>
        <w:pStyle w:val="BodyNoIndent"/>
        <w:jc w:val="left"/>
      </w:pPr>
      <w:r>
        <w:t xml:space="preserve">The quantities </w:t>
      </w:r>
      <w:r w:rsidRPr="00246608">
        <w:rPr>
          <w:rFonts w:ascii="Courier" w:hAnsi="Courier"/>
          <w:b/>
          <w:bCs/>
        </w:rPr>
        <w:t>HMIN</w:t>
      </w:r>
      <w:r>
        <w:t xml:space="preserve"> and </w:t>
      </w:r>
      <w:r w:rsidRPr="00246608">
        <w:rPr>
          <w:rFonts w:ascii="Courier" w:hAnsi="Courier"/>
          <w:b/>
          <w:bCs/>
        </w:rPr>
        <w:t>FMIN</w:t>
      </w:r>
      <w:r>
        <w:t xml:space="preserve"> regulate the finding process, which involves going through the image pixel by pixel and identifying all the pixels that might contain a star of interest.  For each pixel, the routine evaluates the quantities </w:t>
      </w:r>
      <w:r w:rsidRPr="00246608">
        <w:rPr>
          <w:rFonts w:ascii="Courier" w:hAnsi="Courier"/>
          <w:b/>
          <w:bCs/>
        </w:rPr>
        <w:t>h</w:t>
      </w:r>
      <w:r>
        <w:t xml:space="preserve"> and </w:t>
      </w:r>
      <w:r w:rsidRPr="00B3321B">
        <w:rPr>
          <w:rFonts w:ascii="Courier" w:hAnsi="Courier"/>
          <w:b/>
          <w:bCs/>
        </w:rPr>
        <w:t>f</w:t>
      </w:r>
      <w:r>
        <w:t>.  Note that in many ground-based finding routines, the scene is convolved with a “matched filter”</w:t>
      </w:r>
      <w:r w:rsidR="00E01D53">
        <w:t xml:space="preserve"> kernel</w:t>
      </w:r>
      <w:r>
        <w:t xml:space="preserve"> (similar to the PSF) to ensure that signals in the image that are similar to the PSF have the highest possible signal-to-noise for finding.  Since HST’s filters are moderately undersampled, convolving the image with anything tends to lower the S/N.  For that reason, we simply search the original image pixel by pixel and assert that any pixel that is a local maximum (greater than its 8 surrounding neighbors) might contain a star.</w:t>
      </w:r>
    </w:p>
    <w:p w14:paraId="0F9E3DE0" w14:textId="1BC8149B" w:rsidR="00A02A60" w:rsidRDefault="00B3321B" w:rsidP="00480192">
      <w:pPr>
        <w:pStyle w:val="BodyNoIndent"/>
        <w:jc w:val="left"/>
      </w:pPr>
      <w:r>
        <w:t xml:space="preserve">The quantity </w:t>
      </w:r>
      <w:r w:rsidRPr="00B3321B">
        <w:rPr>
          <w:rFonts w:ascii="Courier" w:hAnsi="Courier"/>
          <w:b/>
          <w:bCs/>
        </w:rPr>
        <w:t>h</w:t>
      </w:r>
      <w:r>
        <w:t xml:space="preserve"> reflects how far </w:t>
      </w:r>
      <w:r w:rsidR="00394A74">
        <w:t>outward</w:t>
      </w:r>
      <w:r>
        <w:t xml:space="preserve"> </w:t>
      </w:r>
      <w:r w:rsidR="00AC0C2B">
        <w:t xml:space="preserve">(radially) </w:t>
      </w:r>
      <w:r>
        <w:t xml:space="preserve">from </w:t>
      </w:r>
      <w:r w:rsidR="00394A74">
        <w:t>a</w:t>
      </w:r>
      <w:r>
        <w:t xml:space="preserve"> pixel of interest we have to go</w:t>
      </w:r>
      <w:r w:rsidR="00AC0C2B">
        <w:t xml:space="preserve"> </w:t>
      </w:r>
      <w:r>
        <w:t xml:space="preserve">to find a brighter pixel.  If </w:t>
      </w:r>
      <w:r w:rsidRPr="00B3321B">
        <w:rPr>
          <w:rFonts w:ascii="Courier" w:hAnsi="Courier"/>
          <w:b/>
          <w:bCs/>
        </w:rPr>
        <w:t>h</w:t>
      </w:r>
      <w:r>
        <w:t xml:space="preserve"> is small, then a source is not very isolated, if it is large then it is more</w:t>
      </w:r>
      <w:r w:rsidR="00A21499">
        <w:t xml:space="preserve"> </w:t>
      </w:r>
      <w:r>
        <w:t xml:space="preserve">isolated.  </w:t>
      </w:r>
      <w:r w:rsidR="006751D4">
        <w:t xml:space="preserve">A pixel that is a local maximum will have an </w:t>
      </w:r>
      <w:r w:rsidR="006751D4" w:rsidRPr="006751D4">
        <w:rPr>
          <w:rFonts w:ascii="Courier" w:hAnsi="Courier"/>
          <w:b/>
          <w:bCs/>
        </w:rPr>
        <w:t>h</w:t>
      </w:r>
      <w:r w:rsidR="006751D4">
        <w:t xml:space="preserve"> of at least 2.</w:t>
      </w:r>
      <w:r w:rsidR="00A02A60">
        <w:t xml:space="preserve">  </w:t>
      </w:r>
      <w:r w:rsidR="003023D4">
        <w:t>A star that has no brighter neighbors within 9 pixels will</w:t>
      </w:r>
      <w:r w:rsidR="00EF1AA2">
        <w:t xml:space="preserve"> have</w:t>
      </w:r>
      <w:r w:rsidR="003023D4">
        <w:t xml:space="preserve"> </w:t>
      </w:r>
      <w:r w:rsidR="003023D4" w:rsidRPr="006751D4">
        <w:rPr>
          <w:rFonts w:ascii="Courier" w:hAnsi="Courier"/>
          <w:b/>
          <w:bCs/>
        </w:rPr>
        <w:t>h</w:t>
      </w:r>
      <w:r w:rsidR="003023D4">
        <w:t xml:space="preserve"> = 9.</w:t>
      </w:r>
    </w:p>
    <w:p w14:paraId="3BB67AE0" w14:textId="144320E9" w:rsidR="00466ED5" w:rsidRDefault="00B3321B" w:rsidP="00466ED5">
      <w:pPr>
        <w:pStyle w:val="BodyNoIndent"/>
        <w:jc w:val="left"/>
      </w:pPr>
      <w:r>
        <w:lastRenderedPageBreak/>
        <w:t>The</w:t>
      </w:r>
      <w:r w:rsidR="00A02A60">
        <w:t xml:space="preserve"> quantity</w:t>
      </w:r>
      <w:r>
        <w:t xml:space="preserve"> </w:t>
      </w:r>
      <w:r w:rsidR="003023D4" w:rsidRPr="003023D4">
        <w:rPr>
          <w:rFonts w:ascii="Courier" w:hAnsi="Courier"/>
          <w:b/>
          <w:bCs/>
        </w:rPr>
        <w:t>f</w:t>
      </w:r>
      <w:r w:rsidR="003023D4" w:rsidRPr="003023D4">
        <w:t xml:space="preserve"> </w:t>
      </w:r>
      <w:r w:rsidR="003023D4">
        <w:t xml:space="preserve">(aka </w:t>
      </w:r>
      <w:r w:rsidRPr="00B3321B">
        <w:rPr>
          <w:rFonts w:ascii="Courier" w:hAnsi="Courier"/>
          <w:b/>
          <w:bCs/>
        </w:rPr>
        <w:t>f</w:t>
      </w:r>
      <w:r w:rsidR="00190A28" w:rsidRPr="00190A28">
        <w:rPr>
          <w:rFonts w:ascii="Courier" w:hAnsi="Courier"/>
          <w:b/>
          <w:bCs/>
          <w:vertAlign w:val="subscript"/>
        </w:rPr>
        <w:t>2x2</w:t>
      </w:r>
      <w:r w:rsidR="003023D4">
        <w:t xml:space="preserve">) </w:t>
      </w:r>
      <w:r>
        <w:t>is a quick-and-dirty measure of the flux, from the star’s brightest 2</w:t>
      </w:r>
      <w:r>
        <w:sym w:font="Symbol" w:char="F0B4"/>
      </w:r>
      <w:r>
        <w:t xml:space="preserve">2 pixels and a </w:t>
      </w:r>
      <w:r w:rsidR="006751D4">
        <w:t xml:space="preserve">super-local </w:t>
      </w:r>
      <w:r>
        <w:t xml:space="preserve">sky </w:t>
      </w:r>
      <w:r w:rsidR="00EF1AA2">
        <w:t xml:space="preserve">value extracted from an annulus </w:t>
      </w:r>
      <w:r w:rsidR="00854CDC">
        <w:t xml:space="preserve">just around that.  </w:t>
      </w:r>
      <w:r w:rsidR="00A02A60">
        <w:t xml:space="preserve"> </w:t>
      </w:r>
      <w:r w:rsidR="00466ED5">
        <w:t xml:space="preserve">No PSF </w:t>
      </w:r>
      <w:r w:rsidR="00783759">
        <w:t xml:space="preserve">model </w:t>
      </w:r>
      <w:r w:rsidR="00466ED5">
        <w:t xml:space="preserve">is used to determine </w:t>
      </w:r>
      <w:r w:rsidR="00466ED5" w:rsidRPr="00854CDC">
        <w:rPr>
          <w:rFonts w:ascii="Courier" w:hAnsi="Courier"/>
          <w:b/>
          <w:bCs/>
        </w:rPr>
        <w:t>f</w:t>
      </w:r>
      <w:r w:rsidR="00190A28" w:rsidRPr="00190A28">
        <w:rPr>
          <w:rFonts w:ascii="Courier" w:hAnsi="Courier"/>
          <w:b/>
          <w:bCs/>
          <w:vertAlign w:val="subscript"/>
        </w:rPr>
        <w:t>2x2</w:t>
      </w:r>
      <w:r w:rsidR="00C275DE">
        <w:t>.</w:t>
      </w:r>
      <w:r w:rsidR="00466ED5">
        <w:t xml:space="preserve"> </w:t>
      </w:r>
      <w:r w:rsidR="00C275DE">
        <w:t xml:space="preserve"> I</w:t>
      </w:r>
      <w:r w:rsidR="00466ED5">
        <w:t xml:space="preserve">t’s </w:t>
      </w:r>
      <w:r w:rsidR="00EF1AA2">
        <w:t xml:space="preserve">simply </w:t>
      </w:r>
      <w:r w:rsidR="00466ED5">
        <w:t>a rough selection tool</w:t>
      </w:r>
      <w:r w:rsidR="00394A74">
        <w:sym w:font="Symbol" w:char="F020"/>
      </w:r>
      <w:r w:rsidR="00394A74">
        <w:t>— a first cut</w:t>
      </w:r>
      <w:r w:rsidR="00466ED5">
        <w:t xml:space="preserve"> for potential sources.</w:t>
      </w:r>
    </w:p>
    <w:p w14:paraId="3C31D1E9" w14:textId="7843C3BC" w:rsidR="00246608" w:rsidRDefault="00854CDC" w:rsidP="00480192">
      <w:pPr>
        <w:pStyle w:val="BodyNoIndent"/>
        <w:jc w:val="left"/>
      </w:pPr>
      <w:r>
        <w:t xml:space="preserve">The </w:t>
      </w:r>
      <w:r w:rsidR="00394A74" w:rsidRPr="00854CDC">
        <w:rPr>
          <w:rFonts w:ascii="Courier" w:hAnsi="Courier"/>
          <w:b/>
          <w:bCs/>
        </w:rPr>
        <w:t>HMIN</w:t>
      </w:r>
      <w:r>
        <w:t xml:space="preserve"> </w:t>
      </w:r>
      <w:r w:rsidR="00394A74">
        <w:t xml:space="preserve">and </w:t>
      </w:r>
      <w:r w:rsidR="00394A74">
        <w:rPr>
          <w:rFonts w:ascii="Courier" w:hAnsi="Courier"/>
          <w:b/>
          <w:bCs/>
        </w:rPr>
        <w:t>F</w:t>
      </w:r>
      <w:r w:rsidR="00394A74" w:rsidRPr="00854CDC">
        <w:rPr>
          <w:rFonts w:ascii="Courier" w:hAnsi="Courier"/>
          <w:b/>
          <w:bCs/>
        </w:rPr>
        <w:t>MIN</w:t>
      </w:r>
      <w:r w:rsidR="00394A74">
        <w:t xml:space="preserve"> parameters a</w:t>
      </w:r>
      <w:r>
        <w:t xml:space="preserve">llow users to select only bright </w:t>
      </w:r>
      <w:r w:rsidR="00BF52C0">
        <w:t>and/</w:t>
      </w:r>
      <w:r>
        <w:t xml:space="preserve">or isolated objects.  One could choose </w:t>
      </w:r>
      <w:r w:rsidRPr="00854CDC">
        <w:rPr>
          <w:rFonts w:ascii="Courier" w:hAnsi="Courier"/>
          <w:b/>
          <w:bCs/>
        </w:rPr>
        <w:t>HMIN</w:t>
      </w:r>
      <w:r w:rsidR="00466ED5">
        <w:rPr>
          <w:rFonts w:ascii="Courier" w:hAnsi="Courier"/>
          <w:b/>
          <w:bCs/>
        </w:rPr>
        <w:t xml:space="preserve"> </w:t>
      </w:r>
      <w:r>
        <w:t>=</w:t>
      </w:r>
      <w:r w:rsidR="00466ED5">
        <w:t xml:space="preserve"> </w:t>
      </w:r>
      <w:r w:rsidR="00C36AAE">
        <w:t>2</w:t>
      </w:r>
      <w:r>
        <w:t xml:space="preserve"> and </w:t>
      </w:r>
      <w:r w:rsidR="006751D4" w:rsidRPr="006751D4">
        <w:rPr>
          <w:rFonts w:ascii="Courier" w:hAnsi="Courier"/>
          <w:b/>
          <w:bCs/>
        </w:rPr>
        <w:t xml:space="preserve">FMIN </w:t>
      </w:r>
      <w:r>
        <w:t>=</w:t>
      </w:r>
      <w:r w:rsidR="00466ED5">
        <w:t xml:space="preserve"> </w:t>
      </w:r>
      <w:r>
        <w:t xml:space="preserve">0 to measure every </w:t>
      </w:r>
      <w:r w:rsidR="00C36AAE">
        <w:t xml:space="preserve">single </w:t>
      </w:r>
      <w:r>
        <w:t xml:space="preserve">local-maximum pixel </w:t>
      </w:r>
      <w:r w:rsidR="00C36AAE">
        <w:t xml:space="preserve">in the image </w:t>
      </w:r>
      <w:r>
        <w:t>as a star</w:t>
      </w:r>
      <w:r w:rsidR="00B00294">
        <w:t xml:space="preserve">.  This will typically </w:t>
      </w:r>
      <w:r w:rsidR="00C275DE">
        <w:t>produce</w:t>
      </w:r>
      <w:r w:rsidR="00B00294">
        <w:t xml:space="preserve"> one </w:t>
      </w:r>
      <w:r w:rsidR="00C275DE">
        <w:t>detection</w:t>
      </w:r>
      <w:r w:rsidR="00B00294">
        <w:t xml:space="preserve"> for every 9 pixels in the image, </w:t>
      </w:r>
      <w:r w:rsidR="00394A74">
        <w:t xml:space="preserve">potentially </w:t>
      </w:r>
      <w:r w:rsidR="00B00294">
        <w:t xml:space="preserve">amounting </w:t>
      </w:r>
      <w:r w:rsidR="00394A74">
        <w:t xml:space="preserve">to </w:t>
      </w:r>
      <w:r w:rsidR="00B00294">
        <w:t xml:space="preserve">1.8 million </w:t>
      </w:r>
      <w:r w:rsidR="00AC0C2B">
        <w:t xml:space="preserve">possible </w:t>
      </w:r>
      <w:r w:rsidR="00E01D53">
        <w:t>“</w:t>
      </w:r>
      <w:r w:rsidR="00C275DE">
        <w:t>detections</w:t>
      </w:r>
      <w:r w:rsidR="00E01D53">
        <w:t>”</w:t>
      </w:r>
      <w:r w:rsidR="00B00294">
        <w:t xml:space="preserve"> in a</w:t>
      </w:r>
      <w:r w:rsidR="00394A74">
        <w:t xml:space="preserve"> 4096</w:t>
      </w:r>
      <w:r w:rsidR="00394A74">
        <w:sym w:font="Symbol" w:char="F020"/>
      </w:r>
      <w:r w:rsidR="00394A74">
        <w:sym w:font="Symbol" w:char="F0B4"/>
      </w:r>
      <w:r w:rsidR="00394A74">
        <w:t xml:space="preserve"> 4096</w:t>
      </w:r>
      <w:r w:rsidR="00B00294">
        <w:t xml:space="preserve"> ACS or UVIS image.  Alternatively, </w:t>
      </w:r>
      <w:r>
        <w:t xml:space="preserve">one could choose </w:t>
      </w:r>
      <w:r w:rsidRPr="00854CDC">
        <w:rPr>
          <w:rFonts w:ascii="Courier" w:hAnsi="Courier"/>
          <w:b/>
          <w:bCs/>
        </w:rPr>
        <w:t>HMIN</w:t>
      </w:r>
      <w:r>
        <w:t xml:space="preserve"> =9 and </w:t>
      </w:r>
      <w:r w:rsidRPr="00246608">
        <w:rPr>
          <w:rFonts w:ascii="Courier" w:hAnsi="Courier"/>
          <w:b/>
          <w:bCs/>
        </w:rPr>
        <w:t>FMIN</w:t>
      </w:r>
      <w:r>
        <w:t xml:space="preserve"> =10000 to get only the </w:t>
      </w:r>
      <w:r w:rsidR="00BF52C0">
        <w:t xml:space="preserve">very </w:t>
      </w:r>
      <w:r>
        <w:t>bright</w:t>
      </w:r>
      <w:r w:rsidR="00BF52C0">
        <w:t>est</w:t>
      </w:r>
      <w:r>
        <w:t xml:space="preserve"> stars.  </w:t>
      </w:r>
      <w:r w:rsidR="00466ED5">
        <w:t xml:space="preserve">A typical use case has </w:t>
      </w:r>
      <w:r w:rsidR="00466ED5" w:rsidRPr="00854CDC">
        <w:rPr>
          <w:rFonts w:ascii="Courier" w:hAnsi="Courier"/>
          <w:b/>
          <w:bCs/>
        </w:rPr>
        <w:t>HMIN</w:t>
      </w:r>
      <w:r w:rsidR="00466ED5">
        <w:t xml:space="preserve"> = 5 and </w:t>
      </w:r>
      <w:r w:rsidR="00466ED5" w:rsidRPr="00246608">
        <w:rPr>
          <w:rFonts w:ascii="Courier" w:hAnsi="Courier"/>
          <w:b/>
          <w:bCs/>
        </w:rPr>
        <w:t>FMIN</w:t>
      </w:r>
      <w:r w:rsidR="00466ED5">
        <w:t xml:space="preserve"> = 1000</w:t>
      </w:r>
      <w:r w:rsidR="00D54B0C">
        <w:t>:</w:t>
      </w:r>
      <w:r w:rsidR="00466ED5">
        <w:t xml:space="preserve"> </w:t>
      </w:r>
      <w:r w:rsidR="00D54B0C">
        <w:t xml:space="preserve"> </w:t>
      </w:r>
      <w:r w:rsidR="00466ED5">
        <w:t xml:space="preserve">it finds the relatively isolated stars with S/N of at least </w:t>
      </w:r>
      <w:r w:rsidR="00B00294">
        <w:t>~</w:t>
      </w:r>
      <w:r w:rsidR="00466ED5">
        <w:t>30.</w:t>
      </w:r>
    </w:p>
    <w:p w14:paraId="6973E3E7" w14:textId="5D060BE4" w:rsidR="00CC5F11" w:rsidRDefault="00CC5F11" w:rsidP="00480192">
      <w:pPr>
        <w:pStyle w:val="BodyNoIndent"/>
        <w:jc w:val="left"/>
      </w:pPr>
    </w:p>
    <w:p w14:paraId="2A434DB5" w14:textId="645F7A58" w:rsidR="00574F25" w:rsidRPr="00574F25" w:rsidRDefault="00574F25" w:rsidP="00574F25">
      <w:pPr>
        <w:pStyle w:val="BodyNoIndent"/>
        <w:jc w:val="left"/>
        <w:rPr>
          <w:sz w:val="28"/>
          <w:szCs w:val="28"/>
        </w:rPr>
      </w:pPr>
      <w:r w:rsidRPr="00574F25">
        <w:rPr>
          <w:rFonts w:ascii="Courier" w:hAnsi="Courier"/>
          <w:b/>
          <w:bCs/>
          <w:sz w:val="28"/>
          <w:szCs w:val="28"/>
        </w:rPr>
        <w:t>PSF</w:t>
      </w:r>
      <w:r w:rsidRPr="00574F25">
        <w:rPr>
          <w:sz w:val="28"/>
          <w:szCs w:val="28"/>
        </w:rPr>
        <w:t xml:space="preserve"> </w:t>
      </w:r>
    </w:p>
    <w:p w14:paraId="4C0300D2" w14:textId="3DE57C2D" w:rsidR="00574F25" w:rsidRDefault="00574F25" w:rsidP="00480192">
      <w:pPr>
        <w:pStyle w:val="BodyNoIndent"/>
        <w:jc w:val="left"/>
      </w:pPr>
      <w:r>
        <w:t xml:space="preserve">A PSF can either be specified by pointing to a </w:t>
      </w:r>
      <w:r w:rsidR="00F85D41">
        <w:t xml:space="preserve">FITS </w:t>
      </w:r>
      <w:r>
        <w:t>file in STDPSF or STDPBF format, or by specifying an aperture-sky pair for aperture photometry.</w:t>
      </w:r>
      <w:r w:rsidR="00EF1AA2">
        <w:t xml:space="preserve">  See </w:t>
      </w:r>
      <w:r w:rsidR="00EF1AA2" w:rsidRPr="00421DA4">
        <w:rPr>
          <w:b/>
          <w:bCs/>
          <w:color w:val="0070C0"/>
        </w:rPr>
        <w:t>Section 3.3</w:t>
      </w:r>
      <w:r w:rsidR="00EF1AA2">
        <w:t xml:space="preserve"> for more details.</w:t>
      </w:r>
    </w:p>
    <w:p w14:paraId="161D5898" w14:textId="77777777" w:rsidR="00BB0F14" w:rsidRDefault="00BB0F14" w:rsidP="00480192">
      <w:pPr>
        <w:pStyle w:val="BodyNoIndent"/>
        <w:jc w:val="left"/>
        <w:rPr>
          <w:rFonts w:ascii="Courier" w:hAnsi="Courier"/>
          <w:b/>
          <w:bCs/>
          <w:sz w:val="28"/>
          <w:szCs w:val="28"/>
        </w:rPr>
      </w:pPr>
    </w:p>
    <w:p w14:paraId="3DAEA23A" w14:textId="64F5262A" w:rsidR="00BB0F14" w:rsidRDefault="00BB0F14" w:rsidP="00480192">
      <w:pPr>
        <w:pStyle w:val="BodyNoIndent"/>
        <w:jc w:val="left"/>
      </w:pPr>
      <w:r>
        <w:rPr>
          <w:rFonts w:ascii="Courier" w:hAnsi="Courier"/>
          <w:b/>
          <w:bCs/>
          <w:sz w:val="28"/>
          <w:szCs w:val="28"/>
        </w:rPr>
        <w:t>OUT</w:t>
      </w:r>
    </w:p>
    <w:p w14:paraId="366AF620" w14:textId="2BC6163D" w:rsidR="00BB0F14" w:rsidRDefault="00450902" w:rsidP="00480192">
      <w:pPr>
        <w:pStyle w:val="BodyNoIndent"/>
        <w:jc w:val="left"/>
      </w:pPr>
      <w:r>
        <w:t xml:space="preserve">Users </w:t>
      </w:r>
      <w:r w:rsidR="009B5BB9">
        <w:t>should</w:t>
      </w:r>
      <w:r w:rsidR="00C275DE">
        <w:t xml:space="preserve"> also </w:t>
      </w:r>
      <w:r w:rsidR="00C36AAE">
        <w:t xml:space="preserve">specify an output to be generated.  </w:t>
      </w:r>
      <w:r w:rsidR="00BB0F14" w:rsidRPr="00BB0F14">
        <w:rPr>
          <w:b/>
          <w:bCs/>
          <w:color w:val="0070C0"/>
        </w:rPr>
        <w:t>Section 5</w:t>
      </w:r>
      <w:r w:rsidR="00BB0F14">
        <w:t xml:space="preserve"> describes the list of possible output quantities.</w:t>
      </w:r>
    </w:p>
    <w:p w14:paraId="2899DED6" w14:textId="77777777" w:rsidR="00BE3A2F" w:rsidRDefault="00BE3A2F" w:rsidP="00BE3A2F">
      <w:pPr>
        <w:pStyle w:val="BodyNoIndent"/>
        <w:jc w:val="left"/>
      </w:pPr>
    </w:p>
    <w:p w14:paraId="32068AB0" w14:textId="694FFB19" w:rsidR="00BE3A2F" w:rsidRPr="00A21499" w:rsidRDefault="00BE3A2F" w:rsidP="00BE3A2F">
      <w:pPr>
        <w:pStyle w:val="BodyNoIndent"/>
        <w:jc w:val="left"/>
        <w:rPr>
          <w:rFonts w:ascii="Times New Roman" w:hAnsi="Times New Roman"/>
          <w:sz w:val="28"/>
          <w:szCs w:val="28"/>
        </w:rPr>
      </w:pPr>
      <w:r>
        <w:rPr>
          <w:rFonts w:ascii="Times New Roman" w:hAnsi="Times New Roman"/>
          <w:b/>
          <w:bCs/>
          <w:sz w:val="28"/>
          <w:szCs w:val="28"/>
        </w:rPr>
        <w:t xml:space="preserve">At least one </w:t>
      </w:r>
      <w:r w:rsidR="00F85D41">
        <w:rPr>
          <w:rFonts w:ascii="Times New Roman" w:hAnsi="Times New Roman"/>
          <w:b/>
          <w:bCs/>
          <w:sz w:val="28"/>
          <w:szCs w:val="28"/>
        </w:rPr>
        <w:t>FITS</w:t>
      </w:r>
      <w:r>
        <w:rPr>
          <w:rFonts w:ascii="Times New Roman" w:hAnsi="Times New Roman"/>
          <w:b/>
          <w:bCs/>
          <w:sz w:val="28"/>
          <w:szCs w:val="28"/>
        </w:rPr>
        <w:t xml:space="preserve">-format </w:t>
      </w:r>
      <w:r w:rsidRPr="00A21499">
        <w:rPr>
          <w:rFonts w:ascii="Times New Roman" w:hAnsi="Times New Roman"/>
          <w:b/>
          <w:bCs/>
          <w:sz w:val="28"/>
          <w:szCs w:val="28"/>
        </w:rPr>
        <w:t>HST image to run on</w:t>
      </w:r>
      <w:r w:rsidRPr="00A21499">
        <w:rPr>
          <w:rFonts w:ascii="Times New Roman" w:hAnsi="Times New Roman"/>
          <w:sz w:val="28"/>
          <w:szCs w:val="28"/>
        </w:rPr>
        <w:t xml:space="preserve"> </w:t>
      </w:r>
    </w:p>
    <w:p w14:paraId="40035EB3" w14:textId="6B60722F" w:rsidR="00BE3A2F" w:rsidRDefault="00BE3A2F" w:rsidP="00BE3A2F">
      <w:pPr>
        <w:pStyle w:val="BodyNoIndent"/>
        <w:jc w:val="left"/>
      </w:pPr>
      <w:r>
        <w:t xml:space="preserve">At least one image in </w:t>
      </w:r>
      <w:r w:rsidR="00F85D41">
        <w:t xml:space="preserve">FITS </w:t>
      </w:r>
      <w:r>
        <w:t xml:space="preserve">format must be supplied for </w:t>
      </w:r>
      <w:r w:rsidRPr="00466ED5">
        <w:rPr>
          <w:rFonts w:ascii="Courier" w:hAnsi="Courier"/>
        </w:rPr>
        <w:t>hst1pass</w:t>
      </w:r>
      <w:r>
        <w:t xml:space="preserve"> to run.  The image supplied can be in various HST formats (typically </w:t>
      </w:r>
      <w:r w:rsidRPr="00C275DE">
        <w:rPr>
          <w:rFonts w:ascii="Courier" w:hAnsi="Courier"/>
        </w:rPr>
        <w:t>_flt</w:t>
      </w:r>
      <w:r>
        <w:t xml:space="preserve"> or </w:t>
      </w:r>
      <w:r w:rsidRPr="00C275DE">
        <w:rPr>
          <w:rFonts w:ascii="Courier" w:hAnsi="Courier"/>
        </w:rPr>
        <w:t>_flc</w:t>
      </w:r>
      <w:r>
        <w:t xml:space="preserve"> HST images).  These are the image types that the routine can use HST PSFs with.  The routine also allows </w:t>
      </w:r>
      <w:r w:rsidRPr="00C275DE">
        <w:rPr>
          <w:rFonts w:ascii="Courier" w:hAnsi="Courier"/>
        </w:rPr>
        <w:t>_drz</w:t>
      </w:r>
      <w:r>
        <w:t xml:space="preserve"> and other image types for aperture photometry.   Multiple images can be listed on the command line, explicitly or with wildcards.  A list of images to run on can even come from a file with a </w:t>
      </w:r>
      <w:r w:rsidRPr="00BB0F14">
        <w:rPr>
          <w:rFonts w:ascii="Courier" w:hAnsi="Courier"/>
        </w:rPr>
        <w:t>FITSs=file_list.txt</w:t>
      </w:r>
      <w:r>
        <w:t xml:space="preserve"> command-line argument.</w:t>
      </w:r>
    </w:p>
    <w:p w14:paraId="3CED66B1" w14:textId="77777777" w:rsidR="00BE3A2F" w:rsidRDefault="00BE3A2F" w:rsidP="00BE3A2F">
      <w:pPr>
        <w:pStyle w:val="BodyNoIndent"/>
        <w:jc w:val="left"/>
      </w:pPr>
    </w:p>
    <w:p w14:paraId="4B007981" w14:textId="7CAD1E33" w:rsidR="00BB0F14" w:rsidRDefault="00BE3A2F" w:rsidP="00480192">
      <w:pPr>
        <w:pStyle w:val="BodyNoIndent"/>
        <w:jc w:val="left"/>
        <w:rPr>
          <w:rFonts w:ascii="Times New Roman" w:hAnsi="Times New Roman"/>
          <w:sz w:val="28"/>
          <w:szCs w:val="28"/>
        </w:rPr>
      </w:pPr>
      <w:r>
        <w:rPr>
          <w:rFonts w:ascii="Times New Roman" w:hAnsi="Times New Roman"/>
          <w:b/>
          <w:bCs/>
          <w:sz w:val="28"/>
          <w:szCs w:val="28"/>
        </w:rPr>
        <w:t xml:space="preserve">A </w:t>
      </w:r>
      <w:r w:rsidR="00A61B9A">
        <w:rPr>
          <w:rFonts w:ascii="Times New Roman" w:hAnsi="Times New Roman"/>
          <w:b/>
          <w:bCs/>
          <w:sz w:val="28"/>
          <w:szCs w:val="28"/>
        </w:rPr>
        <w:t xml:space="preserve">Simple Example Execution </w:t>
      </w:r>
      <w:r w:rsidR="00CD24D6">
        <w:rPr>
          <w:rFonts w:ascii="Times New Roman" w:hAnsi="Times New Roman"/>
          <w:b/>
          <w:bCs/>
          <w:sz w:val="28"/>
          <w:szCs w:val="28"/>
        </w:rPr>
        <w:t xml:space="preserve">of </w:t>
      </w:r>
      <w:r w:rsidR="00CD24D6" w:rsidRPr="00CD24D6">
        <w:rPr>
          <w:rFonts w:ascii="Courier" w:hAnsi="Courier"/>
          <w:b/>
          <w:bCs/>
          <w:sz w:val="28"/>
          <w:szCs w:val="28"/>
        </w:rPr>
        <w:t>hst1pass</w:t>
      </w:r>
      <w:r w:rsidRPr="00A21499">
        <w:rPr>
          <w:rFonts w:ascii="Times New Roman" w:hAnsi="Times New Roman"/>
          <w:sz w:val="28"/>
          <w:szCs w:val="28"/>
        </w:rPr>
        <w:t xml:space="preserve"> </w:t>
      </w:r>
    </w:p>
    <w:p w14:paraId="3E28693C" w14:textId="40710603" w:rsidR="00C36AAE" w:rsidRDefault="008C4D4C" w:rsidP="00480192">
      <w:pPr>
        <w:pStyle w:val="BodyNoIndent"/>
        <w:jc w:val="left"/>
      </w:pPr>
      <w:r>
        <w:t>The simplest possible run of the program looks like</w:t>
      </w:r>
      <w:r w:rsidR="00C36AAE">
        <w:t>:</w:t>
      </w:r>
    </w:p>
    <w:p w14:paraId="28CDDB71" w14:textId="186C8257" w:rsidR="00C36AAE" w:rsidRPr="00C36AAE" w:rsidRDefault="00BF52C0" w:rsidP="00B00294">
      <w:pPr>
        <w:pStyle w:val="BodyNoIndent"/>
        <w:spacing w:before="240" w:after="240"/>
        <w:jc w:val="left"/>
        <w:rPr>
          <w:rFonts w:ascii="Courier" w:hAnsi="Courier"/>
        </w:rPr>
      </w:pPr>
      <w:r>
        <w:rPr>
          <w:rFonts w:ascii="Courier" w:hAnsi="Courier"/>
        </w:rPr>
        <w:t xml:space="preserve">  </w:t>
      </w:r>
      <w:r w:rsidR="00C36AAE" w:rsidRPr="00C36AAE">
        <w:rPr>
          <w:rFonts w:ascii="Courier" w:hAnsi="Courier"/>
        </w:rPr>
        <w:t>./hst1pass.e HMIN=5 FMIN=2500</w:t>
      </w:r>
      <w:r w:rsidR="00C36AAE">
        <w:rPr>
          <w:rFonts w:ascii="Courier" w:hAnsi="Courier"/>
        </w:rPr>
        <w:t xml:space="preserve"> </w:t>
      </w:r>
      <w:r w:rsidR="00BB0F14">
        <w:rPr>
          <w:rFonts w:ascii="Courier" w:hAnsi="Courier"/>
        </w:rPr>
        <w:t>PSF=STDPSF_WFC3UV_F606W.fits  \</w:t>
      </w:r>
      <w:r w:rsidR="00BB0F14">
        <w:rPr>
          <w:rFonts w:ascii="Courier" w:hAnsi="Courier"/>
        </w:rPr>
        <w:br/>
        <w:t xml:space="preserve">               </w:t>
      </w:r>
      <w:r w:rsidR="00C36AAE" w:rsidRPr="00C36AAE">
        <w:rPr>
          <w:rFonts w:ascii="Courier" w:hAnsi="Courier"/>
        </w:rPr>
        <w:t>OUT</w:t>
      </w:r>
      <w:r w:rsidR="0036790B">
        <w:rPr>
          <w:rFonts w:ascii="Courier" w:hAnsi="Courier"/>
        </w:rPr>
        <w:t>PUT</w:t>
      </w:r>
      <w:r w:rsidR="00C36AAE" w:rsidRPr="00C36AAE">
        <w:rPr>
          <w:rFonts w:ascii="Courier" w:hAnsi="Courier"/>
        </w:rPr>
        <w:t>=</w:t>
      </w:r>
      <w:proofErr w:type="spellStart"/>
      <w:r w:rsidR="00C36AAE" w:rsidRPr="00C36AAE">
        <w:rPr>
          <w:rFonts w:ascii="Courier" w:hAnsi="Courier"/>
        </w:rPr>
        <w:t>xym</w:t>
      </w:r>
      <w:proofErr w:type="spellEnd"/>
      <w:r w:rsidR="00C36AAE" w:rsidRPr="00C36AAE">
        <w:rPr>
          <w:rFonts w:ascii="Courier" w:hAnsi="Courier"/>
        </w:rPr>
        <w:t xml:space="preserve"> </w:t>
      </w:r>
      <w:r w:rsidR="00EA0AA9">
        <w:rPr>
          <w:rFonts w:ascii="Courier" w:hAnsi="Courier"/>
        </w:rPr>
        <w:t>ibc301qr</w:t>
      </w:r>
      <w:r w:rsidR="00EA0AA9" w:rsidRPr="00C042D8">
        <w:rPr>
          <w:rFonts w:ascii="Courier" w:hAnsi="Courier"/>
        </w:rPr>
        <w:t>q</w:t>
      </w:r>
      <w:r w:rsidR="00C36AAE" w:rsidRPr="00C36AAE">
        <w:rPr>
          <w:rFonts w:ascii="Courier" w:hAnsi="Courier"/>
        </w:rPr>
        <w:t>_flt.fits</w:t>
      </w:r>
    </w:p>
    <w:p w14:paraId="66F7AC86" w14:textId="0F3314D1" w:rsidR="00647AD4" w:rsidRDefault="0036790B" w:rsidP="009C254A">
      <w:pPr>
        <w:pStyle w:val="BodyNoIndent"/>
        <w:jc w:val="left"/>
      </w:pPr>
      <w:r>
        <w:t>The order of the parameters does not matter</w:t>
      </w:r>
      <w:r w:rsidR="00CD24D6">
        <w:t xml:space="preserve">.  Multiple specifications of </w:t>
      </w:r>
      <w:r w:rsidR="00CD24D6" w:rsidRPr="00CD24D6">
        <w:rPr>
          <w:rFonts w:ascii="Courier" w:hAnsi="Courier"/>
          <w:b/>
          <w:bCs/>
        </w:rPr>
        <w:t>OUTPUT</w:t>
      </w:r>
      <w:r w:rsidR="00CD24D6">
        <w:t xml:space="preserve"> are allowed as are multiple images.</w:t>
      </w:r>
      <w:r>
        <w:t xml:space="preserve">  </w:t>
      </w:r>
    </w:p>
    <w:p w14:paraId="2FDB17E2" w14:textId="459DB61D" w:rsidR="00C36AAE" w:rsidRDefault="00C36AAE" w:rsidP="009C254A">
      <w:pPr>
        <w:pStyle w:val="BodyNoIndent"/>
        <w:jc w:val="left"/>
      </w:pPr>
      <w:r>
        <w:t xml:space="preserve">The image listed </w:t>
      </w:r>
      <w:r w:rsidR="0036790B">
        <w:t xml:space="preserve">above </w:t>
      </w:r>
      <w:r>
        <w:t xml:space="preserve">is a </w:t>
      </w:r>
      <w:r w:rsidR="00EA0AA9">
        <w:t xml:space="preserve">40s </w:t>
      </w:r>
      <w:r>
        <w:t xml:space="preserve">exposure through filter </w:t>
      </w:r>
      <w:r w:rsidR="00EA0AA9">
        <w:t xml:space="preserve">F606W </w:t>
      </w:r>
      <w:r>
        <w:t xml:space="preserve">of the starfield at the center of </w:t>
      </w:r>
      <w:r w:rsidR="00466ED5">
        <w:t xml:space="preserve">the great </w:t>
      </w:r>
      <w:r>
        <w:t>globular cluster</w:t>
      </w:r>
      <w:r w:rsidR="00466ED5">
        <w:t>,</w:t>
      </w:r>
      <w:r>
        <w:t xml:space="preserve"> Omega Centauri.  </w:t>
      </w:r>
      <w:r w:rsidR="0036790B">
        <w:t xml:space="preserve">We will discuss the </w:t>
      </w:r>
      <w:r w:rsidR="008E652F" w:rsidRPr="008E652F">
        <w:rPr>
          <w:rFonts w:ascii="Courier" w:hAnsi="Courier"/>
          <w:b/>
          <w:bCs/>
        </w:rPr>
        <w:t>OUTPUT</w:t>
      </w:r>
      <w:r w:rsidR="008E652F">
        <w:t xml:space="preserve"> </w:t>
      </w:r>
      <w:r w:rsidR="0036790B">
        <w:t xml:space="preserve">specification </w:t>
      </w:r>
      <w:r w:rsidR="00647AD4">
        <w:t xml:space="preserve">in detail </w:t>
      </w:r>
      <w:r w:rsidR="00D54B0C">
        <w:t xml:space="preserve">in </w:t>
      </w:r>
      <w:r w:rsidR="00D54B0C" w:rsidRPr="00D54B0C">
        <w:rPr>
          <w:b/>
          <w:bCs/>
          <w:color w:val="0070C0"/>
        </w:rPr>
        <w:t>Section 5</w:t>
      </w:r>
      <w:r w:rsidR="0036790B">
        <w:t xml:space="preserve">, but </w:t>
      </w:r>
      <w:r w:rsidR="001346A5">
        <w:t xml:space="preserve">suffice it to say that </w:t>
      </w:r>
      <w:r w:rsidR="0036790B">
        <w:t xml:space="preserve">the above </w:t>
      </w:r>
      <w:r w:rsidR="00647AD4">
        <w:t xml:space="preserve">program call </w:t>
      </w:r>
      <w:r w:rsidR="0036790B">
        <w:t xml:space="preserve">will generate a list of sources and will report for each </w:t>
      </w:r>
      <w:r w:rsidR="00647AD4">
        <w:t>source its</w:t>
      </w:r>
      <w:r w:rsidR="0036790B">
        <w:t xml:space="preserve"> (</w:t>
      </w:r>
      <w:r w:rsidR="0036790B" w:rsidRPr="00466ED5">
        <w:rPr>
          <w:i/>
          <w:iCs/>
        </w:rPr>
        <w:t>x</w:t>
      </w:r>
      <w:r w:rsidR="0036790B">
        <w:t>,</w:t>
      </w:r>
      <w:r w:rsidR="00BF52C0">
        <w:t xml:space="preserve"> </w:t>
      </w:r>
      <w:r w:rsidR="0036790B" w:rsidRPr="00466ED5">
        <w:rPr>
          <w:i/>
          <w:iCs/>
        </w:rPr>
        <w:t>y</w:t>
      </w:r>
      <w:r w:rsidR="0036790B">
        <w:t xml:space="preserve">) position in the image and </w:t>
      </w:r>
      <w:r w:rsidR="00647AD4">
        <w:t>its</w:t>
      </w:r>
      <w:r w:rsidR="0036790B">
        <w:t xml:space="preserve"> instrumental magnitude, </w:t>
      </w:r>
      <w:r w:rsidR="0036790B" w:rsidRPr="00466ED5">
        <w:rPr>
          <w:i/>
          <w:iCs/>
        </w:rPr>
        <w:t>m</w:t>
      </w:r>
      <w:r w:rsidR="0036790B">
        <w:t xml:space="preserve">, which is simply </w:t>
      </w:r>
      <w:r w:rsidR="0036790B">
        <w:sym w:font="Symbol" w:char="F02D"/>
      </w:r>
      <w:r w:rsidR="0036790B">
        <w:t>2.5</w:t>
      </w:r>
      <w:r w:rsidR="0036790B">
        <w:sym w:font="Symbol" w:char="F0B4"/>
      </w:r>
      <w:r w:rsidR="0036790B">
        <w:t>log</w:t>
      </w:r>
      <w:r w:rsidR="0036790B" w:rsidRPr="0036790B">
        <w:rPr>
          <w:vertAlign w:val="subscript"/>
        </w:rPr>
        <w:t>10</w:t>
      </w:r>
      <w:r w:rsidR="0036790B">
        <w:t>(flux).</w:t>
      </w:r>
    </w:p>
    <w:p w14:paraId="5C3B0734" w14:textId="4E605C83" w:rsidR="001346A5" w:rsidRDefault="0036790B" w:rsidP="005A19BA">
      <w:pPr>
        <w:pStyle w:val="BodyNoIndent"/>
        <w:jc w:val="left"/>
      </w:pPr>
      <w:r>
        <w:lastRenderedPageBreak/>
        <w:t>In the rest of this section, we will describe additional parameters that can change the search criteria, change the measurement algorithm, provide additional outputs</w:t>
      </w:r>
      <w:r w:rsidR="00466ED5">
        <w:t>, etc</w:t>
      </w:r>
      <w:r>
        <w:t>.</w:t>
      </w:r>
    </w:p>
    <w:p w14:paraId="3FAE71F1" w14:textId="77777777" w:rsidR="00EA0AA9" w:rsidRDefault="00EA0AA9" w:rsidP="005A19BA">
      <w:pPr>
        <w:pStyle w:val="BodyNoIndent"/>
        <w:jc w:val="left"/>
      </w:pPr>
    </w:p>
    <w:p w14:paraId="0B4F58DB" w14:textId="1AF98A8A" w:rsidR="005A19BA" w:rsidRPr="00574F25" w:rsidRDefault="005A19BA" w:rsidP="005A19BA">
      <w:pPr>
        <w:pStyle w:val="BodyNoIndent"/>
        <w:jc w:val="left"/>
        <w:rPr>
          <w:b/>
          <w:bCs/>
          <w:sz w:val="32"/>
          <w:szCs w:val="32"/>
        </w:rPr>
      </w:pPr>
      <w:r w:rsidRPr="00574F25">
        <w:rPr>
          <w:b/>
          <w:bCs/>
          <w:sz w:val="32"/>
          <w:szCs w:val="32"/>
        </w:rPr>
        <w:t xml:space="preserve">3.2  Additional </w:t>
      </w:r>
      <w:r w:rsidR="00A61B9A">
        <w:rPr>
          <w:b/>
          <w:bCs/>
          <w:sz w:val="32"/>
          <w:szCs w:val="32"/>
        </w:rPr>
        <w:t>F</w:t>
      </w:r>
      <w:r w:rsidR="00A61B9A" w:rsidRPr="00574F25">
        <w:rPr>
          <w:b/>
          <w:bCs/>
          <w:sz w:val="32"/>
          <w:szCs w:val="32"/>
        </w:rPr>
        <w:t xml:space="preserve">inding </w:t>
      </w:r>
      <w:r w:rsidR="00A61B9A">
        <w:rPr>
          <w:b/>
          <w:bCs/>
          <w:sz w:val="32"/>
          <w:szCs w:val="32"/>
        </w:rPr>
        <w:t>P</w:t>
      </w:r>
      <w:r w:rsidR="00A61B9A" w:rsidRPr="00574F25">
        <w:rPr>
          <w:b/>
          <w:bCs/>
          <w:sz w:val="32"/>
          <w:szCs w:val="32"/>
        </w:rPr>
        <w:t>arameters</w:t>
      </w:r>
    </w:p>
    <w:p w14:paraId="3A05D1ED" w14:textId="4C8A5EF7" w:rsidR="001346A5" w:rsidRDefault="005A19BA" w:rsidP="00466ED5">
      <w:pPr>
        <w:pStyle w:val="BodyNoIndent"/>
        <w:jc w:val="left"/>
      </w:pPr>
      <w:r>
        <w:t xml:space="preserve">In addition to </w:t>
      </w:r>
      <w:r w:rsidRPr="001F2A02">
        <w:rPr>
          <w:rFonts w:ascii="Courier" w:hAnsi="Courier"/>
          <w:b/>
          <w:bCs/>
        </w:rPr>
        <w:t>HMIN</w:t>
      </w:r>
      <w:r>
        <w:t xml:space="preserve"> and </w:t>
      </w:r>
      <w:r w:rsidR="001F2A02">
        <w:rPr>
          <w:rFonts w:ascii="Courier" w:hAnsi="Courier"/>
          <w:b/>
          <w:bCs/>
        </w:rPr>
        <w:t>F</w:t>
      </w:r>
      <w:r w:rsidR="001F2A02" w:rsidRPr="001F2A02">
        <w:rPr>
          <w:rFonts w:ascii="Courier" w:hAnsi="Courier"/>
          <w:b/>
          <w:bCs/>
        </w:rPr>
        <w:t>MIN</w:t>
      </w:r>
      <w:r>
        <w:t>, there are a few other parameters that regulate the finding.</w:t>
      </w:r>
    </w:p>
    <w:p w14:paraId="0121899C" w14:textId="2D05BC8A" w:rsidR="005A19BA" w:rsidRPr="002B2A15" w:rsidRDefault="002B2A15" w:rsidP="00E14E98">
      <w:pPr>
        <w:pStyle w:val="BodyNoIndent"/>
        <w:spacing w:before="240"/>
        <w:jc w:val="left"/>
        <w:rPr>
          <w:rFonts w:ascii="Courier" w:hAnsi="Courier"/>
          <w:b/>
          <w:bCs/>
        </w:rPr>
      </w:pPr>
      <w:r w:rsidRPr="002B2A15">
        <w:rPr>
          <w:rFonts w:ascii="Courier" w:hAnsi="Courier"/>
          <w:b/>
          <w:bCs/>
        </w:rPr>
        <w:t>Q</w:t>
      </w:r>
      <w:r>
        <w:rPr>
          <w:rFonts w:ascii="Courier" w:hAnsi="Courier"/>
          <w:b/>
          <w:bCs/>
        </w:rPr>
        <w:t>MAX</w:t>
      </w:r>
    </w:p>
    <w:p w14:paraId="597DFAE0" w14:textId="72448E52" w:rsidR="00D54B0C" w:rsidRDefault="005A19BA" w:rsidP="00466ED5">
      <w:pPr>
        <w:pStyle w:val="BodyNoIndent"/>
        <w:jc w:val="left"/>
      </w:pPr>
      <w:r>
        <w:t xml:space="preserve">One of the quantities that is measured </w:t>
      </w:r>
      <w:r w:rsidR="00CD0ED5">
        <w:t>when</w:t>
      </w:r>
      <w:r>
        <w:t xml:space="preserve"> </w:t>
      </w:r>
      <w:r w:rsidRPr="00BB0F14">
        <w:rPr>
          <w:rFonts w:ascii="Courier" w:hAnsi="Courier"/>
        </w:rPr>
        <w:t>hst1pass</w:t>
      </w:r>
      <w:r>
        <w:t xml:space="preserve"> fits a PSF to stars</w:t>
      </w:r>
      <w:r w:rsidR="00EA0AA9">
        <w:t xml:space="preserve"> is</w:t>
      </w:r>
      <w:r>
        <w:t xml:space="preserve"> </w:t>
      </w:r>
      <w:r w:rsidR="00D54B0C" w:rsidRPr="00F4433B">
        <w:rPr>
          <w:rFonts w:ascii="Courier" w:hAnsi="Courier"/>
          <w:b/>
          <w:bCs/>
        </w:rPr>
        <w:t>q</w:t>
      </w:r>
      <w:r w:rsidR="00D54B0C">
        <w:t xml:space="preserve">, </w:t>
      </w:r>
      <w:r>
        <w:t>a “quality of fit”</w:t>
      </w:r>
      <w:r w:rsidR="00EA0AA9">
        <w:t xml:space="preserve"> metric</w:t>
      </w:r>
      <w:r>
        <w:t xml:space="preserve">.  This is simply the sum of the absolute value of the </w:t>
      </w:r>
      <w:r w:rsidR="00CD0ED5">
        <w:t xml:space="preserve">residual of the </w:t>
      </w:r>
      <w:r>
        <w:t>PSF-fit over the</w:t>
      </w:r>
      <w:r w:rsidR="00D54B0C">
        <w:t xml:space="preserve"> standard</w:t>
      </w:r>
      <w:r>
        <w:t xml:space="preserve"> 5</w:t>
      </w:r>
      <w:r>
        <w:sym w:font="Symbol" w:char="F0B4"/>
      </w:r>
      <w:r>
        <w:t xml:space="preserve">5-pixel </w:t>
      </w:r>
      <w:r w:rsidR="00D54B0C">
        <w:t xml:space="preserve">PSF-fitting </w:t>
      </w:r>
      <w:r>
        <w:t xml:space="preserve">aperture divided by the measured flux:  </w:t>
      </w:r>
    </w:p>
    <w:p w14:paraId="73A9B214" w14:textId="42F71AD9" w:rsidR="00D54B0C" w:rsidRDefault="005A19BA" w:rsidP="00F60F55">
      <w:pPr>
        <w:pStyle w:val="BodyNoIndent"/>
        <w:jc w:val="center"/>
      </w:pPr>
      <w:r w:rsidRPr="00097222">
        <w:rPr>
          <w:rFonts w:ascii="Courier" w:hAnsi="Courier"/>
        </w:rPr>
        <w:t>q</w:t>
      </w:r>
      <w:r>
        <w:t xml:space="preserve"> </w:t>
      </w:r>
      <w:r>
        <w:sym w:font="Symbol" w:char="F0BA"/>
      </w:r>
      <w:r>
        <w:t xml:space="preserve"> </w:t>
      </w:r>
      <w:r>
        <w:sym w:font="Symbol" w:char="F053"/>
      </w:r>
      <w:r w:rsidRPr="00151AA6">
        <w:rPr>
          <w:vertAlign w:val="subscript"/>
        </w:rPr>
        <w:t>AP</w:t>
      </w:r>
      <w:r>
        <w:rPr>
          <w:vertAlign w:val="subscript"/>
        </w:rPr>
        <w:t xml:space="preserve"> </w:t>
      </w:r>
      <w:r>
        <w:t>|</w:t>
      </w:r>
      <w:r w:rsidR="00615F03">
        <w:t xml:space="preserve"> </w:t>
      </w:r>
      <w:r w:rsidRPr="00615F03">
        <w:rPr>
          <w:i/>
          <w:iCs/>
        </w:rPr>
        <w:t>P</w:t>
      </w:r>
      <w:r w:rsidRPr="00151AA6">
        <w:rPr>
          <w:vertAlign w:val="subscript"/>
        </w:rPr>
        <w:t>ij</w:t>
      </w:r>
      <w:r w:rsidR="00615F03">
        <w:sym w:font="Symbol" w:char="F020"/>
      </w:r>
      <w:r w:rsidR="00615F03">
        <w:sym w:font="Symbol" w:char="F02D"/>
      </w:r>
      <w:r w:rsidR="00615F03">
        <w:t xml:space="preserve"> </w:t>
      </w:r>
      <w:r w:rsidRPr="00615F03">
        <w:rPr>
          <w:i/>
          <w:iCs/>
        </w:rPr>
        <w:t>z</w:t>
      </w:r>
      <w:r w:rsidRPr="00151AA6">
        <w:rPr>
          <w:vertAlign w:val="subscript"/>
        </w:rPr>
        <w:t>*</w:t>
      </w:r>
      <w:r>
        <w:sym w:font="Symbol" w:char="F079"/>
      </w:r>
      <w:r w:rsidRPr="00151AA6">
        <w:rPr>
          <w:vertAlign w:val="subscript"/>
        </w:rPr>
        <w:t>ij</w:t>
      </w:r>
      <w:r>
        <w:t>-</w:t>
      </w:r>
      <w:r w:rsidRPr="00615F03">
        <w:rPr>
          <w:i/>
          <w:iCs/>
        </w:rPr>
        <w:t>s</w:t>
      </w:r>
      <w:r w:rsidRPr="00151AA6">
        <w:rPr>
          <w:vertAlign w:val="subscript"/>
        </w:rPr>
        <w:t>*</w:t>
      </w:r>
      <w:r w:rsidR="00615F03">
        <w:rPr>
          <w:vertAlign w:val="subscript"/>
        </w:rPr>
        <w:t xml:space="preserve"> </w:t>
      </w:r>
      <w:r>
        <w:t>| /</w:t>
      </w:r>
      <w:r w:rsidR="00615F03">
        <w:t xml:space="preserve"> </w:t>
      </w:r>
      <w:r w:rsidRPr="00615F03">
        <w:rPr>
          <w:i/>
          <w:iCs/>
        </w:rPr>
        <w:t>z</w:t>
      </w:r>
      <w:r w:rsidRPr="00151AA6">
        <w:rPr>
          <w:vertAlign w:val="subscript"/>
        </w:rPr>
        <w:t>*</w:t>
      </w:r>
      <w:r>
        <w:t>,</w:t>
      </w:r>
    </w:p>
    <w:p w14:paraId="69E9A8A9" w14:textId="7A5F8958" w:rsidR="001F2A02" w:rsidRDefault="005A19BA" w:rsidP="00466ED5">
      <w:pPr>
        <w:pStyle w:val="BodyNoIndent"/>
        <w:jc w:val="left"/>
      </w:pPr>
      <w:r>
        <w:t xml:space="preserve">where </w:t>
      </w:r>
      <w:r w:rsidR="00615F03" w:rsidRPr="00615F03">
        <w:rPr>
          <w:i/>
          <w:iCs/>
        </w:rPr>
        <w:t>P</w:t>
      </w:r>
      <w:r w:rsidR="00615F03" w:rsidRPr="00151AA6">
        <w:rPr>
          <w:vertAlign w:val="subscript"/>
        </w:rPr>
        <w:t>ij</w:t>
      </w:r>
      <w:r w:rsidR="00615F03">
        <w:t xml:space="preserve"> is the pixel value, </w:t>
      </w:r>
      <w:r w:rsidR="00615F03" w:rsidRPr="00615F03">
        <w:rPr>
          <w:i/>
          <w:iCs/>
        </w:rPr>
        <w:t>z</w:t>
      </w:r>
      <w:r w:rsidR="00615F03" w:rsidRPr="00151AA6">
        <w:rPr>
          <w:vertAlign w:val="subscript"/>
        </w:rPr>
        <w:t>*</w:t>
      </w:r>
      <w:r w:rsidR="00615F03">
        <w:t xml:space="preserve"> is the star’s flux, </w:t>
      </w:r>
      <w:r w:rsidR="00615F03">
        <w:sym w:font="Symbol" w:char="F079"/>
      </w:r>
      <w:r w:rsidR="00615F03" w:rsidRPr="00151AA6">
        <w:rPr>
          <w:vertAlign w:val="subscript"/>
        </w:rPr>
        <w:t>ij</w:t>
      </w:r>
      <w:r w:rsidR="00615F03">
        <w:t xml:space="preserve"> is the fraction of the star’s light that should land in that pixel based on the PSF model and the measured position of the star (</w:t>
      </w:r>
      <w:r w:rsidR="00615F03" w:rsidRPr="00615F03">
        <w:rPr>
          <w:i/>
          <w:iCs/>
        </w:rPr>
        <w:t>x</w:t>
      </w:r>
      <w:r w:rsidR="00615F03" w:rsidRPr="00615F03">
        <w:rPr>
          <w:vertAlign w:val="subscript"/>
        </w:rPr>
        <w:t>*</w:t>
      </w:r>
      <w:r w:rsidR="00615F03">
        <w:t>,</w:t>
      </w:r>
      <w:r w:rsidR="00615F03" w:rsidRPr="00615F03">
        <w:rPr>
          <w:i/>
          <w:iCs/>
        </w:rPr>
        <w:t>y</w:t>
      </w:r>
      <w:r w:rsidR="00615F03" w:rsidRPr="00615F03">
        <w:rPr>
          <w:vertAlign w:val="subscript"/>
        </w:rPr>
        <w:t>*</w:t>
      </w:r>
      <w:r w:rsidR="00615F03">
        <w:t>) relative to pixel [i,j]</w:t>
      </w:r>
      <w:r w:rsidR="00CD0ED5">
        <w:t xml:space="preserve">.  Finally, </w:t>
      </w:r>
      <w:r w:rsidR="00615F03">
        <w:t xml:space="preserve"> s</w:t>
      </w:r>
      <w:r w:rsidR="00615F03" w:rsidRPr="00151AA6">
        <w:rPr>
          <w:vertAlign w:val="subscript"/>
        </w:rPr>
        <w:t>*</w:t>
      </w:r>
      <w:r w:rsidR="00615F03">
        <w:rPr>
          <w:vertAlign w:val="subscript"/>
        </w:rPr>
        <w:t xml:space="preserve"> </w:t>
      </w:r>
      <w:r w:rsidR="00615F03">
        <w:t>is the measure</w:t>
      </w:r>
      <w:r w:rsidR="00033C03">
        <w:t>d</w:t>
      </w:r>
      <w:r w:rsidR="00615F03">
        <w:t xml:space="preserve"> sky value. </w:t>
      </w:r>
      <w:r>
        <w:t xml:space="preserve">  </w:t>
      </w:r>
    </w:p>
    <w:p w14:paraId="69EECE9B" w14:textId="516A4A41" w:rsidR="00B9131E" w:rsidRDefault="00B9131E" w:rsidP="00466ED5">
      <w:pPr>
        <w:pStyle w:val="BodyNoIndent"/>
        <w:jc w:val="left"/>
      </w:pPr>
      <w:r w:rsidRPr="00B9131E">
        <w:rPr>
          <w:b/>
          <w:bCs/>
          <w:color w:val="0070C0"/>
        </w:rPr>
        <w:t>Figure</w:t>
      </w:r>
      <w:r w:rsidR="00CD24D6">
        <w:rPr>
          <w:b/>
          <w:bCs/>
          <w:color w:val="0070C0"/>
        </w:rPr>
        <w:t>s</w:t>
      </w:r>
      <w:r w:rsidRPr="00B9131E">
        <w:rPr>
          <w:b/>
          <w:bCs/>
          <w:color w:val="0070C0"/>
        </w:rPr>
        <w:t xml:space="preserve"> 1</w:t>
      </w:r>
      <w:r w:rsidR="00CD24D6">
        <w:rPr>
          <w:b/>
          <w:bCs/>
          <w:color w:val="0070C0"/>
        </w:rPr>
        <w:t xml:space="preserve"> and 2</w:t>
      </w:r>
      <w:r>
        <w:t xml:space="preserve"> show example</w:t>
      </w:r>
      <w:r w:rsidR="00CD24D6">
        <w:t>s</w:t>
      </w:r>
      <w:r>
        <w:t xml:space="preserve"> of the selections that the PSF-based </w:t>
      </w:r>
      <w:r w:rsidRPr="00F4433B">
        <w:rPr>
          <w:rFonts w:ascii="Courier" w:hAnsi="Courier"/>
          <w:b/>
          <w:bCs/>
        </w:rPr>
        <w:t>q</w:t>
      </w:r>
      <w:r>
        <w:t xml:space="preserve"> parameter allows.</w:t>
      </w:r>
    </w:p>
    <w:p w14:paraId="7A32F836" w14:textId="77777777" w:rsidR="00CD24D6" w:rsidRDefault="00CD24D6" w:rsidP="00466ED5">
      <w:pPr>
        <w:pStyle w:val="BodyNoIndent"/>
        <w:jc w:val="left"/>
      </w:pPr>
    </w:p>
    <w:p w14:paraId="12C61FEC" w14:textId="77777777" w:rsidR="001F2A02" w:rsidRPr="00157EDA" w:rsidRDefault="001F2A02" w:rsidP="001F2A02">
      <w:pPr>
        <w:pStyle w:val="BodyNoIndent"/>
        <w:keepNext/>
        <w:jc w:val="left"/>
        <w:rPr>
          <w:b/>
          <w:bCs/>
        </w:rPr>
      </w:pPr>
      <w:r>
        <w:rPr>
          <w:noProof/>
        </w:rPr>
        <w:drawing>
          <wp:inline distT="0" distB="0" distL="0" distR="0" wp14:anchorId="4C42C0CA" wp14:editId="7DEA02FC">
            <wp:extent cx="6179299" cy="224917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srcRect l="1525" t="1756" r="906" b="3684"/>
                    <a:stretch/>
                  </pic:blipFill>
                  <pic:spPr bwMode="auto">
                    <a:xfrm>
                      <a:off x="0" y="0"/>
                      <a:ext cx="6194671" cy="2254765"/>
                    </a:xfrm>
                    <a:prstGeom prst="rect">
                      <a:avLst/>
                    </a:prstGeom>
                    <a:ln>
                      <a:noFill/>
                    </a:ln>
                    <a:extLst>
                      <a:ext uri="{53640926-AAD7-44D8-BBD7-CCE9431645EC}">
                        <a14:shadowObscured xmlns:a14="http://schemas.microsoft.com/office/drawing/2010/main"/>
                      </a:ext>
                    </a:extLst>
                  </pic:spPr>
                </pic:pic>
              </a:graphicData>
            </a:graphic>
          </wp:inline>
        </w:drawing>
      </w:r>
    </w:p>
    <w:p w14:paraId="1F31972A" w14:textId="79EC11FA" w:rsidR="00110CB3" w:rsidRDefault="001F2A02" w:rsidP="00421DA4">
      <w:pPr>
        <w:pStyle w:val="Caption"/>
        <w:jc w:val="left"/>
      </w:pPr>
      <w:r w:rsidRPr="00157EDA">
        <w:rPr>
          <w:b/>
          <w:bCs/>
        </w:rPr>
        <w:t xml:space="preserve">Figure </w:t>
      </w:r>
      <w:r w:rsidRPr="00157EDA">
        <w:rPr>
          <w:b/>
          <w:bCs/>
        </w:rPr>
        <w:fldChar w:fldCharType="begin"/>
      </w:r>
      <w:r w:rsidRPr="00157EDA">
        <w:rPr>
          <w:b/>
          <w:bCs/>
        </w:rPr>
        <w:instrText xml:space="preserve"> SEQ Figure \* ARABIC </w:instrText>
      </w:r>
      <w:r w:rsidRPr="00157EDA">
        <w:rPr>
          <w:b/>
          <w:bCs/>
        </w:rPr>
        <w:fldChar w:fldCharType="separate"/>
      </w:r>
      <w:r w:rsidR="00662BE8">
        <w:rPr>
          <w:b/>
          <w:bCs/>
          <w:noProof/>
        </w:rPr>
        <w:t>1</w:t>
      </w:r>
      <w:r w:rsidRPr="00157EDA">
        <w:rPr>
          <w:b/>
          <w:bCs/>
        </w:rPr>
        <w:fldChar w:fldCharType="end"/>
      </w:r>
      <w:r w:rsidRPr="00157EDA">
        <w:rPr>
          <w:b/>
          <w:bCs/>
        </w:rPr>
        <w:t xml:space="preserve">:  (Left) a single F606W ACS/WFC exposure of the </w:t>
      </w:r>
      <w:r w:rsidR="00EF1AA2">
        <w:rPr>
          <w:b/>
          <w:bCs/>
        </w:rPr>
        <w:t>Ultra Deep Field</w:t>
      </w:r>
      <w:r w:rsidRPr="00157EDA">
        <w:rPr>
          <w:b/>
          <w:bCs/>
        </w:rPr>
        <w:t xml:space="preserve">.  (Right) the plot of </w:t>
      </w:r>
      <w:r w:rsidRPr="00157EDA">
        <w:rPr>
          <w:rFonts w:ascii="Courier" w:hAnsi="Courier"/>
          <w:b/>
          <w:bCs/>
        </w:rPr>
        <w:t>q</w:t>
      </w:r>
      <w:r w:rsidRPr="00157EDA">
        <w:rPr>
          <w:b/>
          <w:bCs/>
        </w:rPr>
        <w:t xml:space="preserve"> against instrumental magnitude for the sources identified.</w:t>
      </w:r>
      <w:r w:rsidR="00157EDA" w:rsidRPr="00157EDA">
        <w:rPr>
          <w:b/>
          <w:bCs/>
        </w:rPr>
        <w:t xml:space="preserve">  Note that below m ~ </w:t>
      </w:r>
      <w:r w:rsidR="00157EDA" w:rsidRPr="00157EDA">
        <w:rPr>
          <w:b/>
          <w:bCs/>
        </w:rPr>
        <w:sym w:font="Symbol" w:char="F02D"/>
      </w:r>
      <w:r w:rsidR="00157EDA" w:rsidRPr="00157EDA">
        <w:rPr>
          <w:b/>
          <w:bCs/>
        </w:rPr>
        <w:t xml:space="preserve">10, stars have about the same value of </w:t>
      </w:r>
      <w:r w:rsidR="00157EDA" w:rsidRPr="00157EDA">
        <w:rPr>
          <w:rFonts w:ascii="Courier" w:hAnsi="Courier"/>
          <w:b/>
          <w:bCs/>
        </w:rPr>
        <w:t>q</w:t>
      </w:r>
      <w:r w:rsidR="00157EDA" w:rsidRPr="00157EDA">
        <w:rPr>
          <w:b/>
          <w:bCs/>
        </w:rPr>
        <w:t>, but above this, the increasing S/N in the star affects the fit.  The detections at the top with poor fits are either galaxies</w:t>
      </w:r>
      <w:r w:rsidR="00E01D53">
        <w:rPr>
          <w:b/>
          <w:bCs/>
        </w:rPr>
        <w:t>,</w:t>
      </w:r>
      <w:r w:rsidR="00157EDA" w:rsidRPr="00157EDA">
        <w:rPr>
          <w:b/>
          <w:bCs/>
        </w:rPr>
        <w:t xml:space="preserve"> cosmic rays (CRs)</w:t>
      </w:r>
      <w:r w:rsidR="00E01D53">
        <w:rPr>
          <w:b/>
          <w:bCs/>
        </w:rPr>
        <w:t xml:space="preserve"> or </w:t>
      </w:r>
      <w:proofErr w:type="spellStart"/>
      <w:r w:rsidR="00E01D53">
        <w:rPr>
          <w:b/>
          <w:bCs/>
        </w:rPr>
        <w:t>unsubtracted</w:t>
      </w:r>
      <w:proofErr w:type="spellEnd"/>
      <w:r w:rsidR="00E01D53">
        <w:rPr>
          <w:b/>
          <w:bCs/>
        </w:rPr>
        <w:t xml:space="preserve"> hot pixels</w:t>
      </w:r>
      <w:r w:rsidR="00157EDA" w:rsidRPr="00157EDA">
        <w:rPr>
          <w:b/>
          <w:bCs/>
        </w:rPr>
        <w:t>.</w:t>
      </w:r>
    </w:p>
    <w:p w14:paraId="6C3F1333" w14:textId="44DF71C1" w:rsidR="00393844" w:rsidRDefault="005A19BA" w:rsidP="00466ED5">
      <w:pPr>
        <w:pStyle w:val="BodyNoIndent"/>
        <w:jc w:val="left"/>
      </w:pPr>
      <w:r>
        <w:t xml:space="preserve">The quantity </w:t>
      </w:r>
      <w:r w:rsidRPr="001F2A02">
        <w:rPr>
          <w:rFonts w:ascii="Courier" w:hAnsi="Courier"/>
          <w:b/>
          <w:bCs/>
        </w:rPr>
        <w:t>q</w:t>
      </w:r>
      <w:r>
        <w:t xml:space="preserve"> is zero for stars that are perfectly fit by the PSF and </w:t>
      </w:r>
      <w:r w:rsidR="00615F03">
        <w:t>is</w:t>
      </w:r>
      <w:r>
        <w:t xml:space="preserve"> ~0.2 for poorly</w:t>
      </w:r>
      <w:r w:rsidR="00033C03">
        <w:t>-</w:t>
      </w:r>
      <w:r>
        <w:t>fit stars.  If the profile is t</w:t>
      </w:r>
      <w:r w:rsidR="00615F03">
        <w:t>o</w:t>
      </w:r>
      <w:r>
        <w:t>o non-star-like</w:t>
      </w:r>
      <w:r w:rsidR="001346A5">
        <w:t xml:space="preserve"> (</w:t>
      </w:r>
      <w:r w:rsidR="002B2A15">
        <w:t xml:space="preserve">i.e., </w:t>
      </w:r>
      <w:r w:rsidR="002B2A15" w:rsidRPr="002B2A15">
        <w:rPr>
          <w:rFonts w:ascii="Courier" w:hAnsi="Courier"/>
          <w:b/>
          <w:bCs/>
        </w:rPr>
        <w:t>q</w:t>
      </w:r>
      <w:r w:rsidR="002B2A15">
        <w:t xml:space="preserve"> &gt; </w:t>
      </w:r>
      <w:r w:rsidR="002B2A15" w:rsidRPr="002B2A15">
        <w:rPr>
          <w:rFonts w:ascii="Courier" w:hAnsi="Courier"/>
          <w:b/>
          <w:bCs/>
        </w:rPr>
        <w:t>QMAX</w:t>
      </w:r>
      <w:r w:rsidR="001346A5">
        <w:t>),</w:t>
      </w:r>
      <w:r>
        <w:t xml:space="preserve"> then </w:t>
      </w:r>
      <w:r w:rsidR="002B2A15">
        <w:t>the object is ignored</w:t>
      </w:r>
      <w:r>
        <w:t>.</w:t>
      </w:r>
      <w:r w:rsidR="002B2A15">
        <w:t xml:space="preserve">  The default value for </w:t>
      </w:r>
      <w:r w:rsidR="002B2A15" w:rsidRPr="00033C03">
        <w:rPr>
          <w:b/>
          <w:bCs/>
        </w:rPr>
        <w:t>QMAX</w:t>
      </w:r>
      <w:r w:rsidR="002B2A15">
        <w:t xml:space="preserve"> is 0.5</w:t>
      </w:r>
      <w:r w:rsidR="00CD24D6">
        <w:t>, but users can increase that if they want to include non-stellar objects in the catalog</w:t>
      </w:r>
      <w:r w:rsidR="002B2A15">
        <w:t xml:space="preserve">.  Saturated stars </w:t>
      </w:r>
      <w:r w:rsidR="00EF03F3">
        <w:t xml:space="preserve">have </w:t>
      </w:r>
      <w:r w:rsidR="00EF03F3" w:rsidRPr="002B2A15">
        <w:rPr>
          <w:rFonts w:ascii="Courier" w:hAnsi="Courier"/>
          <w:b/>
          <w:bCs/>
        </w:rPr>
        <w:t>q</w:t>
      </w:r>
      <w:r w:rsidR="00EF03F3">
        <w:t xml:space="preserve"> </w:t>
      </w:r>
      <w:r w:rsidR="00EF03F3">
        <w:sym w:font="Symbol" w:char="F0BA"/>
      </w:r>
      <w:r w:rsidR="00EF03F3">
        <w:t xml:space="preserve"> 0</w:t>
      </w:r>
      <w:r w:rsidR="00615F03">
        <w:t>, since there are no central pixels to measure</w:t>
      </w:r>
      <w:r w:rsidR="00CD0ED5">
        <w:t>.  Likewise,</w:t>
      </w:r>
      <w:r w:rsidR="00EF03F3">
        <w:t xml:space="preserve"> stars measured with aperture photometry have </w:t>
      </w:r>
      <w:r w:rsidR="00EF03F3" w:rsidRPr="002B2A15">
        <w:rPr>
          <w:rFonts w:ascii="Courier" w:hAnsi="Courier"/>
          <w:b/>
          <w:bCs/>
        </w:rPr>
        <w:t>q</w:t>
      </w:r>
      <w:r w:rsidR="00EF03F3">
        <w:t xml:space="preserve"> </w:t>
      </w:r>
      <w:r w:rsidR="00EF03F3">
        <w:sym w:font="Symbol" w:char="F0BA"/>
      </w:r>
      <w:r w:rsidR="00EF03F3">
        <w:t xml:space="preserve"> 0, since there is no PSF to fit </w:t>
      </w:r>
      <w:r w:rsidR="001346A5">
        <w:t xml:space="preserve">them </w:t>
      </w:r>
      <w:r w:rsidR="00EF03F3">
        <w:t>with.</w:t>
      </w:r>
      <w:r w:rsidR="00D52F79">
        <w:t xml:space="preserve">  In general, since the PSF model is never perfect, it is most useful to examine </w:t>
      </w:r>
      <w:r w:rsidR="00D52F79" w:rsidRPr="00D52F79">
        <w:rPr>
          <w:rFonts w:ascii="Courier" w:hAnsi="Courier"/>
          <w:b/>
          <w:bCs/>
        </w:rPr>
        <w:t>q</w:t>
      </w:r>
      <w:r w:rsidR="00D52F79">
        <w:t xml:space="preserve"> in the context of other stars in the image, plotting </w:t>
      </w:r>
      <w:r w:rsidR="00D52F79" w:rsidRPr="00D52F79">
        <w:rPr>
          <w:rFonts w:ascii="Courier" w:hAnsi="Courier"/>
          <w:b/>
          <w:bCs/>
        </w:rPr>
        <w:t>q</w:t>
      </w:r>
      <w:r w:rsidR="00D52F79">
        <w:t xml:space="preserve"> against instrumental magnitude for all sources can help discriminate between point sources and resolved objects.</w:t>
      </w:r>
      <w:r w:rsidR="00AC0C2B">
        <w:t xml:space="preserve">  </w:t>
      </w:r>
    </w:p>
    <w:p w14:paraId="703627AF" w14:textId="77777777" w:rsidR="00110CB3" w:rsidRDefault="00110CB3" w:rsidP="00110CB3">
      <w:pPr>
        <w:pStyle w:val="BodyNoIndent"/>
        <w:keepNext/>
        <w:jc w:val="left"/>
      </w:pPr>
      <w:r>
        <w:rPr>
          <w:noProof/>
        </w:rPr>
        <w:lastRenderedPageBreak/>
        <w:drawing>
          <wp:inline distT="0" distB="0" distL="0" distR="0" wp14:anchorId="4900F97D" wp14:editId="3F472AB9">
            <wp:extent cx="5943600" cy="22507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stretch>
                      <a:fillRect/>
                    </a:stretch>
                  </pic:blipFill>
                  <pic:spPr>
                    <a:xfrm>
                      <a:off x="0" y="0"/>
                      <a:ext cx="5943600" cy="2250751"/>
                    </a:xfrm>
                    <a:prstGeom prst="rect">
                      <a:avLst/>
                    </a:prstGeom>
                  </pic:spPr>
                </pic:pic>
              </a:graphicData>
            </a:graphic>
          </wp:inline>
        </w:drawing>
      </w:r>
    </w:p>
    <w:p w14:paraId="76F5A09D" w14:textId="19F58831" w:rsidR="00110CB3" w:rsidRPr="00CD0ED5" w:rsidRDefault="00110CB3" w:rsidP="00110CB3">
      <w:pPr>
        <w:pStyle w:val="Caption"/>
        <w:jc w:val="left"/>
        <w:rPr>
          <w:b/>
          <w:bCs/>
        </w:rPr>
      </w:pPr>
      <w:r w:rsidRPr="00CD0ED5">
        <w:rPr>
          <w:b/>
          <w:bCs/>
        </w:rPr>
        <w:t xml:space="preserve">Figure </w:t>
      </w:r>
      <w:r w:rsidRPr="00CD0ED5">
        <w:rPr>
          <w:b/>
          <w:bCs/>
        </w:rPr>
        <w:fldChar w:fldCharType="begin"/>
      </w:r>
      <w:r w:rsidRPr="00CD0ED5">
        <w:rPr>
          <w:b/>
          <w:bCs/>
        </w:rPr>
        <w:instrText xml:space="preserve"> SEQ Figure \* ARABIC </w:instrText>
      </w:r>
      <w:r w:rsidRPr="00CD0ED5">
        <w:rPr>
          <w:b/>
          <w:bCs/>
        </w:rPr>
        <w:fldChar w:fldCharType="separate"/>
      </w:r>
      <w:r w:rsidR="00662BE8">
        <w:rPr>
          <w:b/>
          <w:bCs/>
          <w:noProof/>
        </w:rPr>
        <w:t>2</w:t>
      </w:r>
      <w:r w:rsidRPr="00CD0ED5">
        <w:rPr>
          <w:b/>
          <w:bCs/>
          <w:noProof/>
        </w:rPr>
        <w:fldChar w:fldCharType="end"/>
      </w:r>
      <w:r w:rsidRPr="00CD0ED5">
        <w:rPr>
          <w:b/>
          <w:bCs/>
        </w:rPr>
        <w:t>:</w:t>
      </w:r>
      <w:r w:rsidR="00B9131E" w:rsidRPr="00CD0ED5">
        <w:rPr>
          <w:b/>
          <w:bCs/>
        </w:rPr>
        <w:t xml:space="preserve">  (Left) a single half-orbit exposure (ieou07kuq) through F438W with WFC3/UVIS.  The vast majority of apparent sources are cosmic rays.  </w:t>
      </w:r>
      <w:r w:rsidR="003F0D10" w:rsidRPr="00CD0ED5">
        <w:rPr>
          <w:b/>
          <w:bCs/>
        </w:rPr>
        <w:t xml:space="preserve">(Right) </w:t>
      </w:r>
      <w:r w:rsidR="00B9131E" w:rsidRPr="00CD0ED5">
        <w:rPr>
          <w:b/>
          <w:bCs/>
        </w:rPr>
        <w:t xml:space="preserve">The q parameter clearly identifies the 9 stars out of the more than 50,000 non-stellar sources.  You can see </w:t>
      </w:r>
      <w:r w:rsidR="00CD24D6">
        <w:rPr>
          <w:b/>
          <w:bCs/>
        </w:rPr>
        <w:t>one</w:t>
      </w:r>
      <w:r w:rsidR="00B9131E" w:rsidRPr="00CD0ED5">
        <w:rPr>
          <w:b/>
          <w:bCs/>
        </w:rPr>
        <w:t xml:space="preserve"> star with S/N ~100 at the left of this </w:t>
      </w:r>
      <w:r w:rsidR="003F0D10" w:rsidRPr="00CD0ED5">
        <w:rPr>
          <w:b/>
          <w:bCs/>
        </w:rPr>
        <w:t>400</w:t>
      </w:r>
      <w:r w:rsidR="003F0D10" w:rsidRPr="00CD0ED5">
        <w:rPr>
          <w:b/>
          <w:bCs/>
        </w:rPr>
        <w:sym w:font="Symbol" w:char="F0B4"/>
      </w:r>
      <w:r w:rsidR="003F0D10" w:rsidRPr="00CD0ED5">
        <w:rPr>
          <w:b/>
          <w:bCs/>
        </w:rPr>
        <w:t xml:space="preserve">200-pixel image.  Identification of stars this way makes it easier to </w:t>
      </w:r>
      <w:r w:rsidR="00E01D53">
        <w:rPr>
          <w:b/>
          <w:bCs/>
        </w:rPr>
        <w:t>get accurate inputs for</w:t>
      </w:r>
      <w:r w:rsidR="00E01D53" w:rsidRPr="00CD0ED5">
        <w:rPr>
          <w:b/>
          <w:bCs/>
        </w:rPr>
        <w:t xml:space="preserve"> </w:t>
      </w:r>
      <w:r w:rsidR="003F0D10" w:rsidRPr="00CD0ED5">
        <w:rPr>
          <w:b/>
          <w:bCs/>
        </w:rPr>
        <w:t>tweak-reg</w:t>
      </w:r>
      <w:r w:rsidR="00E01D53">
        <w:rPr>
          <w:b/>
          <w:bCs/>
        </w:rPr>
        <w:t xml:space="preserve"> in the </w:t>
      </w:r>
      <w:r w:rsidR="00E01D53" w:rsidRPr="00421DA4">
        <w:rPr>
          <w:rFonts w:ascii="Courier" w:hAnsi="Courier"/>
          <w:b/>
          <w:bCs/>
        </w:rPr>
        <w:t>AstroDrizzle</w:t>
      </w:r>
      <w:r w:rsidR="00E01D53">
        <w:rPr>
          <w:b/>
          <w:bCs/>
        </w:rPr>
        <w:t xml:space="preserve"> package</w:t>
      </w:r>
      <w:r w:rsidR="003F0D10" w:rsidRPr="00CD0ED5">
        <w:rPr>
          <w:b/>
          <w:bCs/>
        </w:rPr>
        <w:t xml:space="preserve"> to accomplish good alignment.</w:t>
      </w:r>
    </w:p>
    <w:p w14:paraId="02975283" w14:textId="77777777" w:rsidR="003F0D10" w:rsidRPr="003F0D10" w:rsidRDefault="003F0D10" w:rsidP="003F0D10"/>
    <w:p w14:paraId="0ABEA93E" w14:textId="7BE40C3F" w:rsidR="002B2A15" w:rsidRPr="00E14E98" w:rsidRDefault="00AC0C2B" w:rsidP="002B2A15">
      <w:pPr>
        <w:pStyle w:val="BodyNoIndent"/>
        <w:jc w:val="left"/>
      </w:pPr>
      <w:r>
        <w:t xml:space="preserve">Note that </w:t>
      </w:r>
      <w:r w:rsidRPr="00D52F79">
        <w:rPr>
          <w:rFonts w:ascii="Courier" w:hAnsi="Courier"/>
          <w:b/>
          <w:bCs/>
        </w:rPr>
        <w:t>q</w:t>
      </w:r>
      <w:r>
        <w:t xml:space="preserve"> is often more useful to examine than </w:t>
      </w:r>
      <w:r w:rsidR="00393844">
        <w:t>the</w:t>
      </w:r>
      <w:r>
        <w:t xml:space="preserve"> chi-squared metric </w:t>
      </w:r>
      <w:r>
        <w:rPr>
          <w:rFonts w:ascii="Courier" w:hAnsi="Courier"/>
          <w:b/>
          <w:bCs/>
        </w:rPr>
        <w:t>c</w:t>
      </w:r>
      <w:r>
        <w:t>, since</w:t>
      </w:r>
      <w:r w:rsidR="00393844">
        <w:t xml:space="preserve"> chi-squared is computed relative</w:t>
      </w:r>
      <w:r w:rsidR="00EF1AA2">
        <w:t xml:space="preserve"> to</w:t>
      </w:r>
      <w:r w:rsidR="00393844">
        <w:t xml:space="preserve"> the expected Poisson noise of the star, but </w:t>
      </w:r>
      <w:r w:rsidR="00393844">
        <w:rPr>
          <w:rFonts w:ascii="Courier" w:hAnsi="Courier"/>
          <w:b/>
          <w:bCs/>
        </w:rPr>
        <w:t>q</w:t>
      </w:r>
      <w:r w:rsidR="00393844">
        <w:t xml:space="preserve"> is computed relative to the noise in the PSF.  The PSF is typically accurate to ~1%</w:t>
      </w:r>
      <w:r w:rsidR="00DB6E0D">
        <w:t xml:space="preserve"> pixel-to-pixel and ~3% in terms of MAD residual over the fitting aperture</w:t>
      </w:r>
      <w:r w:rsidR="00393844">
        <w:t xml:space="preserve">.  It’s very hard to get a PSF more accurate than this, since the PSF varies due to breathing at about this level (see </w:t>
      </w:r>
      <w:r w:rsidR="00393844" w:rsidRPr="00393844">
        <w:rPr>
          <w:b/>
          <w:bCs/>
          <w:color w:val="0070C0"/>
        </w:rPr>
        <w:t>Appendix</w:t>
      </w:r>
      <w:r w:rsidR="00571A1B">
        <w:rPr>
          <w:b/>
          <w:bCs/>
          <w:color w:val="0070C0"/>
        </w:rPr>
        <w:t xml:space="preserve"> </w:t>
      </w:r>
      <w:r w:rsidR="00CD0ED5">
        <w:rPr>
          <w:b/>
          <w:bCs/>
          <w:color w:val="0070C0"/>
        </w:rPr>
        <w:t>P</w:t>
      </w:r>
      <w:r w:rsidR="00393844">
        <w:t xml:space="preserve">), and to measure a PSF to better than 1% we need </w:t>
      </w:r>
      <w:r w:rsidR="00DB6E0D">
        <w:t>a large number of</w:t>
      </w:r>
      <w:r w:rsidR="00393844">
        <w:t xml:space="preserve"> stars in each individual exposure with S/N &gt; 100. </w:t>
      </w:r>
    </w:p>
    <w:p w14:paraId="41A168F1" w14:textId="486E4034" w:rsidR="002B2A15" w:rsidRPr="002B2A15" w:rsidRDefault="00EF03F3" w:rsidP="00E14E98">
      <w:pPr>
        <w:pStyle w:val="BodyNoIndent"/>
        <w:spacing w:before="240"/>
        <w:jc w:val="left"/>
        <w:rPr>
          <w:rFonts w:ascii="Courier" w:hAnsi="Courier"/>
          <w:b/>
          <w:bCs/>
        </w:rPr>
      </w:pPr>
      <w:r>
        <w:rPr>
          <w:rFonts w:ascii="Courier" w:hAnsi="Courier"/>
          <w:b/>
          <w:bCs/>
        </w:rPr>
        <w:t>C</w:t>
      </w:r>
      <w:r w:rsidR="002B2A15">
        <w:rPr>
          <w:rFonts w:ascii="Courier" w:hAnsi="Courier"/>
          <w:b/>
          <w:bCs/>
        </w:rPr>
        <w:t xml:space="preserve">MIN, </w:t>
      </w:r>
      <w:r>
        <w:rPr>
          <w:rFonts w:ascii="Courier" w:hAnsi="Courier"/>
          <w:b/>
          <w:bCs/>
        </w:rPr>
        <w:t>C</w:t>
      </w:r>
      <w:r w:rsidR="002B2A15">
        <w:rPr>
          <w:rFonts w:ascii="Courier" w:hAnsi="Courier"/>
          <w:b/>
          <w:bCs/>
        </w:rPr>
        <w:t>MAX</w:t>
      </w:r>
    </w:p>
    <w:p w14:paraId="1FC31D2E" w14:textId="31532845" w:rsidR="00033C03" w:rsidRDefault="002B2A15" w:rsidP="002B2A15">
      <w:pPr>
        <w:pStyle w:val="BodyNoIndent"/>
        <w:jc w:val="left"/>
      </w:pPr>
      <w:r>
        <w:t xml:space="preserve">The quantity </w:t>
      </w:r>
      <w:r w:rsidR="00EF03F3">
        <w:rPr>
          <w:rFonts w:ascii="Courier" w:hAnsi="Courier"/>
          <w:b/>
          <w:bCs/>
        </w:rPr>
        <w:t>C</w:t>
      </w:r>
      <w:r>
        <w:t xml:space="preserve"> </w:t>
      </w:r>
      <w:r w:rsidR="00E14E98">
        <w:t xml:space="preserve">(note capitalization) </w:t>
      </w:r>
      <w:r w:rsidR="00393844">
        <w:t xml:space="preserve">measures </w:t>
      </w:r>
      <w:r>
        <w:t>the fractional flux excess in an unsaturated star’s central pixel</w:t>
      </w:r>
      <w:r w:rsidR="00001CCB">
        <w:t xml:space="preserve"> (I,J)</w:t>
      </w:r>
      <w:r>
        <w:t>:</w:t>
      </w:r>
    </w:p>
    <w:p w14:paraId="5C51FEC8" w14:textId="5E59B7ED" w:rsidR="00033C03" w:rsidRDefault="00033C03" w:rsidP="00F9487B">
      <w:pPr>
        <w:pStyle w:val="BodyNoIndent"/>
        <w:jc w:val="center"/>
      </w:pPr>
      <w:r>
        <w:t xml:space="preserve">C </w:t>
      </w:r>
      <w:r w:rsidR="002B2A15">
        <w:sym w:font="Symbol" w:char="F0BA"/>
      </w:r>
      <w:r w:rsidR="00DA0F08">
        <w:t> </w:t>
      </w:r>
      <w:r w:rsidR="002B2A15">
        <w:t>(P</w:t>
      </w:r>
      <w:r w:rsidR="00001CCB">
        <w:rPr>
          <w:vertAlign w:val="subscript"/>
        </w:rPr>
        <w:t>IJ</w:t>
      </w:r>
      <w:r w:rsidR="00DA0F08">
        <w:rPr>
          <w:vertAlign w:val="subscript"/>
        </w:rPr>
        <w:t> </w:t>
      </w:r>
      <w:r w:rsidR="00DA0F08">
        <w:sym w:font="Symbol" w:char="F02D"/>
      </w:r>
      <w:r w:rsidR="00DA0F08">
        <w:t> </w:t>
      </w:r>
      <w:r w:rsidR="002B2A15" w:rsidRPr="005550F4">
        <w:rPr>
          <w:i/>
          <w:iCs/>
        </w:rPr>
        <w:t>z</w:t>
      </w:r>
      <w:r w:rsidR="005550F4" w:rsidRPr="005550F4">
        <w:rPr>
          <w:i/>
          <w:iCs/>
          <w:vertAlign w:val="subscript"/>
        </w:rPr>
        <w:t>*</w:t>
      </w:r>
      <w:r w:rsidR="002B2A15">
        <w:sym w:font="Symbol" w:char="F079"/>
      </w:r>
      <w:r w:rsidR="00001CCB">
        <w:rPr>
          <w:vertAlign w:val="subscript"/>
        </w:rPr>
        <w:t>IJ</w:t>
      </w:r>
      <w:r w:rsidR="00DA0F08">
        <w:rPr>
          <w:vertAlign w:val="subscript"/>
        </w:rPr>
        <w:t> </w:t>
      </w:r>
      <w:r w:rsidR="00DA0F08">
        <w:sym w:font="Symbol" w:char="F02D"/>
      </w:r>
      <w:r w:rsidR="00DA0F08">
        <w:t> </w:t>
      </w:r>
      <w:r w:rsidR="002B2A15" w:rsidRPr="005550F4">
        <w:rPr>
          <w:i/>
          <w:iCs/>
        </w:rPr>
        <w:t>s</w:t>
      </w:r>
      <w:r w:rsidR="005550F4" w:rsidRPr="005550F4">
        <w:rPr>
          <w:i/>
          <w:iCs/>
          <w:vertAlign w:val="subscript"/>
        </w:rPr>
        <w:t>*</w:t>
      </w:r>
      <w:r w:rsidR="002B2A15">
        <w:t>)/z</w:t>
      </w:r>
      <w:r w:rsidR="005550F4" w:rsidRPr="005550F4">
        <w:rPr>
          <w:i/>
          <w:iCs/>
          <w:vertAlign w:val="subscript"/>
        </w:rPr>
        <w:t>*</w:t>
      </w:r>
      <w:r w:rsidR="002B2A15">
        <w:t>.</w:t>
      </w:r>
    </w:p>
    <w:p w14:paraId="2CB72720" w14:textId="32F1FA81" w:rsidR="00E14E98" w:rsidRPr="00E14E98" w:rsidRDefault="002B2A15" w:rsidP="002B2A15">
      <w:pPr>
        <w:pStyle w:val="BodyNoIndent"/>
        <w:jc w:val="left"/>
      </w:pPr>
      <w:r>
        <w:t xml:space="preserve">It can be positive or negative.  If it is </w:t>
      </w:r>
      <w:r w:rsidR="00033C03">
        <w:t>very</w:t>
      </w:r>
      <w:r>
        <w:t xml:space="preserve"> positiv</w:t>
      </w:r>
      <w:r w:rsidR="00CD0ED5">
        <w:t>e</w:t>
      </w:r>
      <w:r>
        <w:t xml:space="preserve">, then it is likely a cosmic ray (CR), hot pixel, or some other artifact that is sharper than a star can possibly be.  If it is </w:t>
      </w:r>
      <w:r w:rsidR="00033C03">
        <w:t>very</w:t>
      </w:r>
      <w:r>
        <w:t xml:space="preserve"> negative, then the source is much broader than a star should be.  In either case, the object is ignored</w:t>
      </w:r>
      <w:r w:rsidR="005550F4">
        <w:t xml:space="preserve"> if it is outside of the </w:t>
      </w:r>
      <w:r w:rsidR="00EF03F3">
        <w:rPr>
          <w:rFonts w:ascii="Courier" w:hAnsi="Courier"/>
          <w:b/>
          <w:bCs/>
        </w:rPr>
        <w:t>CMIN</w:t>
      </w:r>
      <w:r w:rsidR="005550F4">
        <w:t xml:space="preserve"> / </w:t>
      </w:r>
      <w:r w:rsidR="00EF03F3">
        <w:rPr>
          <w:rFonts w:ascii="Courier" w:hAnsi="Courier"/>
          <w:b/>
          <w:bCs/>
        </w:rPr>
        <w:t>CMAX</w:t>
      </w:r>
      <w:r w:rsidR="005550F4">
        <w:t xml:space="preserve"> bounds</w:t>
      </w:r>
      <w:r>
        <w:t xml:space="preserve">.  As with </w:t>
      </w:r>
      <w:r w:rsidRPr="002B2A15">
        <w:rPr>
          <w:rFonts w:ascii="Courier" w:hAnsi="Courier"/>
          <w:b/>
          <w:bCs/>
        </w:rPr>
        <w:t>q</w:t>
      </w:r>
      <w:r>
        <w:t xml:space="preserve"> above,  if a star is saturated or there is no PSF,</w:t>
      </w:r>
      <w:r w:rsidR="00CD0ED5">
        <w:t xml:space="preserve"> then</w:t>
      </w:r>
      <w:r>
        <w:t xml:space="preserve"> </w:t>
      </w:r>
      <w:r w:rsidR="00EF03F3">
        <w:rPr>
          <w:rFonts w:ascii="Courier" w:hAnsi="Courier"/>
          <w:b/>
          <w:bCs/>
        </w:rPr>
        <w:t>C</w:t>
      </w:r>
      <w:r w:rsidR="005550F4">
        <w:t> </w:t>
      </w:r>
      <w:r w:rsidR="00393844">
        <w:t>is set to zero</w:t>
      </w:r>
      <w:r>
        <w:t>.</w:t>
      </w:r>
      <w:r w:rsidR="00033C03">
        <w:t xml:space="preserve">  </w:t>
      </w:r>
      <w:r w:rsidR="00D52F79">
        <w:t xml:space="preserve">Also, as above for </w:t>
      </w:r>
      <w:r w:rsidR="00D52F79" w:rsidRPr="002B2A15">
        <w:rPr>
          <w:rFonts w:ascii="Courier" w:hAnsi="Courier"/>
          <w:b/>
          <w:bCs/>
        </w:rPr>
        <w:t>q</w:t>
      </w:r>
      <w:r w:rsidR="00D52F79">
        <w:t>, since the central-pixel intensity of the PSF can change with breathing, this metric</w:t>
      </w:r>
      <w:r w:rsidR="00EF1AA2">
        <w:t xml:space="preserve"> is</w:t>
      </w:r>
      <w:r w:rsidR="00D52F79">
        <w:t xml:space="preserve"> often most usefully </w:t>
      </w:r>
      <w:r w:rsidR="00EA0AA9">
        <w:t xml:space="preserve">when examined </w:t>
      </w:r>
      <w:r w:rsidR="00D52F79">
        <w:t xml:space="preserve">in a </w:t>
      </w:r>
      <w:r w:rsidR="00D52F79" w:rsidRPr="00421DA4">
        <w:rPr>
          <w:i/>
          <w:iCs/>
        </w:rPr>
        <w:t>relative</w:t>
      </w:r>
      <w:r w:rsidR="00D52F79">
        <w:t xml:space="preserve"> sense by plotting </w:t>
      </w:r>
      <w:r w:rsidR="00393844">
        <w:rPr>
          <w:rFonts w:ascii="Courier" w:hAnsi="Courier"/>
          <w:b/>
          <w:bCs/>
        </w:rPr>
        <w:t>C</w:t>
      </w:r>
      <w:r w:rsidR="00D52F79">
        <w:t xml:space="preserve"> against instrumental magnitude for sources in an exposure.  This can help discriminate between objects that are and are not star-like.  </w:t>
      </w:r>
      <w:r w:rsidR="00033C03">
        <w:t>Note that in the output, a lowercase</w:t>
      </w:r>
      <w:r w:rsidR="00D52F79">
        <w:t xml:space="preserve"> letter</w:t>
      </w:r>
      <w:r w:rsidR="00033C03">
        <w:t xml:space="preserve"> </w:t>
      </w:r>
      <w:r w:rsidR="00033C03" w:rsidRPr="00F4433B">
        <w:rPr>
          <w:rFonts w:ascii="Courier" w:hAnsi="Courier"/>
          <w:b/>
          <w:bCs/>
        </w:rPr>
        <w:t>c</w:t>
      </w:r>
      <w:r w:rsidR="00D52F79">
        <w:t xml:space="preserve"> </w:t>
      </w:r>
      <w:r w:rsidR="00033C03">
        <w:t xml:space="preserve">corresponds to chi-squared, which is not </w:t>
      </w:r>
      <w:r w:rsidR="00DB6E0D">
        <w:t>very useful for</w:t>
      </w:r>
      <w:r w:rsidR="00033C03">
        <w:t xml:space="preserve"> selecting sources</w:t>
      </w:r>
      <w:r w:rsidR="00393844">
        <w:t xml:space="preserve"> (see above the discussion about </w:t>
      </w:r>
      <w:r w:rsidR="00393844" w:rsidRPr="002B2A15">
        <w:rPr>
          <w:rFonts w:ascii="Courier" w:hAnsi="Courier"/>
          <w:b/>
          <w:bCs/>
        </w:rPr>
        <w:t>q</w:t>
      </w:r>
      <w:r w:rsidR="00DB6E0D">
        <w:t xml:space="preserve"> and modeling with imperfect PSFs)</w:t>
      </w:r>
      <w:r w:rsidR="00033C03">
        <w:t>.</w:t>
      </w:r>
    </w:p>
    <w:p w14:paraId="0DCB85E3" w14:textId="082406ED" w:rsidR="002B2A15" w:rsidRPr="002B2A15" w:rsidRDefault="002B2A15" w:rsidP="00E14E98">
      <w:pPr>
        <w:pStyle w:val="BodyNoIndent"/>
        <w:spacing w:before="240"/>
        <w:jc w:val="left"/>
        <w:rPr>
          <w:rFonts w:ascii="Courier" w:hAnsi="Courier"/>
          <w:b/>
          <w:bCs/>
        </w:rPr>
      </w:pPr>
      <w:r>
        <w:rPr>
          <w:rFonts w:ascii="Courier" w:hAnsi="Courier"/>
          <w:b/>
          <w:bCs/>
        </w:rPr>
        <w:t>KSEL</w:t>
      </w:r>
    </w:p>
    <w:p w14:paraId="054BAB3B" w14:textId="7EB47CE0" w:rsidR="002B2A15" w:rsidRDefault="002B2A15" w:rsidP="002B2A15">
      <w:pPr>
        <w:pStyle w:val="BodyNoIndent"/>
        <w:jc w:val="left"/>
      </w:pPr>
      <w:r>
        <w:t xml:space="preserve">If the detector is made up of multiple chips, then </w:t>
      </w:r>
      <w:r w:rsidR="00001CCB">
        <w:t>it is possible to</w:t>
      </w:r>
      <w:r>
        <w:t xml:space="preserve"> select </w:t>
      </w:r>
      <w:r w:rsidR="00DB6E0D">
        <w:t>a particular chip to search</w:t>
      </w:r>
      <w:r>
        <w:t xml:space="preserve"> by </w:t>
      </w:r>
      <w:r w:rsidR="005550F4">
        <w:t xml:space="preserve">means of the </w:t>
      </w:r>
      <w:r w:rsidRPr="005550F4">
        <w:rPr>
          <w:rFonts w:ascii="Courier" w:hAnsi="Courier"/>
          <w:b/>
          <w:bCs/>
        </w:rPr>
        <w:t>KSEL</w:t>
      </w:r>
      <w:r w:rsidR="005550F4">
        <w:t xml:space="preserve"> command-line keyword</w:t>
      </w:r>
      <w:r>
        <w:t xml:space="preserve">.  Only chips where </w:t>
      </w:r>
      <w:r w:rsidRPr="002B2A15">
        <w:rPr>
          <w:rFonts w:ascii="Courier" w:hAnsi="Courier"/>
          <w:b/>
          <w:bCs/>
        </w:rPr>
        <w:t>k</w:t>
      </w:r>
      <w:r>
        <w:t xml:space="preserve"> = </w:t>
      </w:r>
      <w:r w:rsidRPr="002B2A15">
        <w:rPr>
          <w:rFonts w:ascii="Courier" w:hAnsi="Courier"/>
          <w:b/>
          <w:bCs/>
        </w:rPr>
        <w:t>KSEL</w:t>
      </w:r>
      <w:r>
        <w:t xml:space="preserve"> will be </w:t>
      </w:r>
      <w:r w:rsidR="00033C03">
        <w:t xml:space="preserve">searched and </w:t>
      </w:r>
      <w:r>
        <w:t>included in the output.  The chip mapping for WFPC2 is obvious</w:t>
      </w:r>
      <w:r w:rsidR="00033C03">
        <w:t>.  F</w:t>
      </w:r>
      <w:r>
        <w:t xml:space="preserve">or WFC3/UVIS and </w:t>
      </w:r>
      <w:r>
        <w:lastRenderedPageBreak/>
        <w:t xml:space="preserve">ACS/WFC, the bottom chip is </w:t>
      </w:r>
      <w:r w:rsidRPr="002B2A15">
        <w:rPr>
          <w:rFonts w:ascii="Courier" w:hAnsi="Courier"/>
          <w:b/>
          <w:bCs/>
        </w:rPr>
        <w:t>k</w:t>
      </w:r>
      <w:r>
        <w:t xml:space="preserve"> = 2</w:t>
      </w:r>
      <w:r w:rsidR="00033C03">
        <w:t xml:space="preserve"> and the top chip is </w:t>
      </w:r>
      <w:r w:rsidR="00033C03" w:rsidRPr="00F4433B">
        <w:rPr>
          <w:rFonts w:ascii="Courier" w:hAnsi="Courier"/>
          <w:b/>
          <w:bCs/>
        </w:rPr>
        <w:t>k</w:t>
      </w:r>
      <w:r w:rsidR="00033C03">
        <w:t xml:space="preserve"> = 1</w:t>
      </w:r>
      <w:r>
        <w:t>.</w:t>
      </w:r>
      <w:r w:rsidR="00EF03F3">
        <w:t xml:space="preserve">  Note that the</w:t>
      </w:r>
      <w:r w:rsidR="00033C03">
        <w:t xml:space="preserve"> out</w:t>
      </w:r>
      <w:r w:rsidR="00393844">
        <w:t>p</w:t>
      </w:r>
      <w:r w:rsidR="00033C03">
        <w:t>uts for</w:t>
      </w:r>
      <w:r w:rsidR="00EF03F3">
        <w:t xml:space="preserve"> ACS/WFC and WFC3/UVIS report coordinates</w:t>
      </w:r>
      <w:r w:rsidR="008948B4">
        <w:t xml:space="preserve"> in a coordinate system that places the bottom chip (</w:t>
      </w:r>
      <w:r w:rsidR="008948B4" w:rsidRPr="00033C03">
        <w:rPr>
          <w:rFonts w:ascii="Courier" w:hAnsi="Courier"/>
          <w:b/>
          <w:bCs/>
        </w:rPr>
        <w:t>k</w:t>
      </w:r>
      <w:r w:rsidR="008948B4">
        <w:t>=</w:t>
      </w:r>
      <w:r w:rsidR="00033C03">
        <w:t>2</w:t>
      </w:r>
      <w:r w:rsidR="008948B4">
        <w:t>) in</w:t>
      </w:r>
      <w:r w:rsidR="00E14E98">
        <w:t>to</w:t>
      </w:r>
      <w:r w:rsidR="008948B4">
        <w:t xml:space="preserve"> </w:t>
      </w:r>
      <w:r w:rsidR="00033C03">
        <w:t xml:space="preserve">pixels </w:t>
      </w:r>
      <w:r w:rsidR="008948B4">
        <w:t>[0001:4096, 0001:2048] and the top chip (</w:t>
      </w:r>
      <w:r w:rsidR="008948B4" w:rsidRPr="00033C03">
        <w:rPr>
          <w:rFonts w:ascii="Courier" w:hAnsi="Courier"/>
          <w:b/>
          <w:bCs/>
        </w:rPr>
        <w:t>k</w:t>
      </w:r>
      <w:r w:rsidR="008948B4">
        <w:t xml:space="preserve">=1) is placed above this in </w:t>
      </w:r>
      <w:r w:rsidR="00033C03">
        <w:t xml:space="preserve">pixels </w:t>
      </w:r>
      <w:r w:rsidR="008948B4">
        <w:t xml:space="preserve">[0001:4096, 2049:4096].   </w:t>
      </w:r>
      <w:r w:rsidR="00DC354C">
        <w:t>T</w:t>
      </w:r>
      <w:r w:rsidR="00033C03">
        <w:t>he</w:t>
      </w:r>
      <w:r w:rsidR="008948B4">
        <w:t xml:space="preserve"> top three rows in each chip o</w:t>
      </w:r>
      <w:r w:rsidR="001F2FA0">
        <w:t xml:space="preserve">f the </w:t>
      </w:r>
      <w:r w:rsidR="008948B4">
        <w:t xml:space="preserve">WFC3/UVIS </w:t>
      </w:r>
      <w:r w:rsidR="00DC354C">
        <w:t>chip</w:t>
      </w:r>
      <w:r w:rsidR="001F2FA0">
        <w:t>s</w:t>
      </w:r>
      <w:r w:rsidR="0082767F">
        <w:t xml:space="preserve"> (the ones closest to the chip gap)</w:t>
      </w:r>
      <w:r w:rsidR="00DC354C">
        <w:t xml:space="preserve"> </w:t>
      </w:r>
      <w:r w:rsidR="008948B4">
        <w:t xml:space="preserve">behave strangely and </w:t>
      </w:r>
      <w:r w:rsidR="00DC354C">
        <w:t>have been</w:t>
      </w:r>
      <w:r w:rsidR="008948B4">
        <w:t xml:space="preserve"> clipped off in our analysis.  The coordinate system for WFPC2 has PC1 and WF2 in the bottom 800 pixels and WF4 and WF3 in the upper 800 pixels.  If you would like to visualize th</w:t>
      </w:r>
      <w:r w:rsidR="00F4433B">
        <w:t xml:space="preserve">e </w:t>
      </w:r>
      <w:r w:rsidR="00DC354C">
        <w:t xml:space="preserve">as-searched </w:t>
      </w:r>
      <w:r w:rsidR="00F4433B">
        <w:t>image, then</w:t>
      </w:r>
      <w:r w:rsidR="008948B4">
        <w:t xml:space="preserve"> simply se</w:t>
      </w:r>
      <w:r w:rsidR="00DC354C">
        <w:t xml:space="preserve">t </w:t>
      </w:r>
      <w:r w:rsidR="008948B4" w:rsidRPr="00033C03">
        <w:rPr>
          <w:rFonts w:ascii="Courier" w:hAnsi="Courier"/>
          <w:b/>
          <w:bCs/>
        </w:rPr>
        <w:t>SHOW_USE</w:t>
      </w:r>
      <w:r w:rsidR="00CD0ED5">
        <w:rPr>
          <w:rFonts w:ascii="Courier" w:hAnsi="Courier"/>
          <w:b/>
          <w:bCs/>
        </w:rPr>
        <w:t>+</w:t>
      </w:r>
      <w:r w:rsidR="008948B4">
        <w:t xml:space="preserve"> on the command line.</w:t>
      </w:r>
    </w:p>
    <w:p w14:paraId="07E31A6E" w14:textId="4F8B2F66" w:rsidR="002B2A15" w:rsidRPr="002B2A15" w:rsidRDefault="002B2A15" w:rsidP="00E14E98">
      <w:pPr>
        <w:pStyle w:val="BodyNoIndent"/>
        <w:spacing w:before="240"/>
        <w:jc w:val="left"/>
        <w:rPr>
          <w:rFonts w:ascii="Courier" w:hAnsi="Courier"/>
          <w:b/>
          <w:bCs/>
        </w:rPr>
      </w:pPr>
      <w:r>
        <w:rPr>
          <w:rFonts w:ascii="Courier" w:hAnsi="Courier"/>
          <w:b/>
          <w:bCs/>
        </w:rPr>
        <w:t>IMIN, IMAX, JMIN, JMAX</w:t>
      </w:r>
    </w:p>
    <w:p w14:paraId="4739611B" w14:textId="5DF996EC" w:rsidR="008C4D4C" w:rsidRPr="00E14E98" w:rsidRDefault="00B10FB9" w:rsidP="00E14E98">
      <w:pPr>
        <w:pStyle w:val="BodyNoIndent"/>
        <w:jc w:val="left"/>
      </w:pPr>
      <w:r>
        <w:t>In case a user would like t</w:t>
      </w:r>
      <w:r w:rsidR="002B2A15">
        <w:t xml:space="preserve">o restrict a sub-region of the detector for searching, these four parameters can be specified.  </w:t>
      </w:r>
      <w:r>
        <w:t xml:space="preserve">Pixels </w:t>
      </w:r>
      <w:r w:rsidR="002B2A15">
        <w:t>outside of that region will be ignored.</w:t>
      </w:r>
      <w:r w:rsidR="00EF03F3">
        <w:t xml:space="preserve">  One can also specify these by putting brackets after the input image name (remember to put it in quotes </w:t>
      </w:r>
      <w:r w:rsidR="001F2FA0">
        <w:t xml:space="preserve">in order  </w:t>
      </w:r>
      <w:r w:rsidR="00EF03F3">
        <w:t>to avoid unfortunate parsing by the command line).  For example, “</w:t>
      </w:r>
      <w:proofErr w:type="spellStart"/>
      <w:r w:rsidR="00EF03F3">
        <w:t>iabcdefgq_flt.fits</w:t>
      </w:r>
      <w:proofErr w:type="spellEnd"/>
      <w:r w:rsidR="00EF03F3">
        <w:t>[0617,3142]”</w:t>
      </w:r>
      <w:r w:rsidR="008948B4">
        <w:t xml:space="preserve"> </w:t>
      </w:r>
      <w:r w:rsidR="008948B4" w:rsidRPr="00571A1B">
        <w:rPr>
          <w:color w:val="000000" w:themeColor="text1"/>
        </w:rPr>
        <w:t>will search one pixel in the top UVIS chip</w:t>
      </w:r>
      <w:r w:rsidR="00F7625E">
        <w:t>, while “</w:t>
      </w:r>
      <w:proofErr w:type="spellStart"/>
      <w:r w:rsidR="00F7625E">
        <w:t>iabcdefgq_flt.fits</w:t>
      </w:r>
      <w:proofErr w:type="spellEnd"/>
      <w:r w:rsidR="00F7625E">
        <w:t>[0617:0717,3142:3242]” will search a 100</w:t>
      </w:r>
      <w:r w:rsidR="00F7625E">
        <w:sym w:font="Symbol" w:char="F0B4"/>
      </w:r>
      <w:r w:rsidR="00F7625E">
        <w:t>100 region.</w:t>
      </w:r>
    </w:p>
    <w:p w14:paraId="658E9266" w14:textId="4B1FB7E5" w:rsidR="008C4D4C" w:rsidRDefault="008C4D4C" w:rsidP="00E14E98">
      <w:pPr>
        <w:pStyle w:val="BodyNoIndent"/>
        <w:tabs>
          <w:tab w:val="clear" w:pos="4770"/>
          <w:tab w:val="left" w:pos="3186"/>
        </w:tabs>
        <w:spacing w:before="240"/>
        <w:jc w:val="left"/>
      </w:pPr>
      <w:r>
        <w:rPr>
          <w:rFonts w:ascii="Courier" w:hAnsi="Courier"/>
          <w:b/>
          <w:bCs/>
        </w:rPr>
        <w:t>SATD</w:t>
      </w:r>
    </w:p>
    <w:p w14:paraId="59CBE590" w14:textId="1ADEB611" w:rsidR="008C4D4C" w:rsidRDefault="008C4D4C" w:rsidP="008C4D4C">
      <w:pPr>
        <w:pStyle w:val="BodyNoIndent"/>
        <w:tabs>
          <w:tab w:val="clear" w:pos="4770"/>
          <w:tab w:val="left" w:pos="3186"/>
        </w:tabs>
        <w:jc w:val="left"/>
      </w:pPr>
      <w:r>
        <w:t xml:space="preserve">The </w:t>
      </w:r>
      <w:r w:rsidRPr="00F95BAB">
        <w:rPr>
          <w:rFonts w:ascii="Courier" w:hAnsi="Courier"/>
          <w:b/>
          <w:bCs/>
        </w:rPr>
        <w:t>SATD</w:t>
      </w:r>
      <w:r>
        <w:t xml:space="preserve"> flag regulates whether the routine will find saturated stars.  The default for the </w:t>
      </w:r>
      <w:r w:rsidRPr="00F95BAB">
        <w:rPr>
          <w:rFonts w:ascii="Courier" w:hAnsi="Courier"/>
          <w:b/>
          <w:bCs/>
        </w:rPr>
        <w:t>SATD</w:t>
      </w:r>
      <w:r>
        <w:t xml:space="preserve"> flag is “on”.  If the </w:t>
      </w:r>
      <w:r w:rsidRPr="00F95BAB">
        <w:rPr>
          <w:rFonts w:ascii="Courier" w:hAnsi="Courier"/>
          <w:b/>
          <w:bCs/>
        </w:rPr>
        <w:t>SATD</w:t>
      </w:r>
      <w:r>
        <w:t xml:space="preserve"> flag is set to off (with </w:t>
      </w:r>
      <w:r w:rsidRPr="00F95BAB">
        <w:rPr>
          <w:rFonts w:ascii="Courier" w:hAnsi="Courier"/>
          <w:b/>
          <w:bCs/>
        </w:rPr>
        <w:t>SATD</w:t>
      </w:r>
      <w:r w:rsidRPr="00F95BAB">
        <w:rPr>
          <w:rFonts w:ascii="Courier" w:hAnsi="Courier"/>
          <w:b/>
          <w:bCs/>
        </w:rPr>
        <w:sym w:font="Symbol" w:char="F02D"/>
      </w:r>
      <w:r>
        <w:t xml:space="preserve"> on the command line), then saturated stars are ignored in the finding procedure.   Even if one does not want to use saturated stars in the analysis, it can be beneficial to have them in the output list, since that makes it easier to match </w:t>
      </w:r>
      <w:r w:rsidR="00E14E98">
        <w:t xml:space="preserve">output </w:t>
      </w:r>
      <w:r>
        <w:t>lists with catalogs</w:t>
      </w:r>
      <w:r w:rsidR="00E14E98">
        <w:t xml:space="preserve"> or other lists</w:t>
      </w:r>
      <w:r>
        <w:t xml:space="preserve">.  Saturated stars are generally measured to better than </w:t>
      </w:r>
      <w:r w:rsidR="00391AC9">
        <w:t>5</w:t>
      </w:r>
      <w:r>
        <w:t xml:space="preserve">% in terms of both astrometry and photometry, so their measurements can be useful beyond catalog matching.  Saturated-star recovery is discussed and demonstrated in </w:t>
      </w:r>
      <w:r w:rsidR="00391AC9" w:rsidRPr="00571A1B">
        <w:rPr>
          <w:b/>
          <w:bCs/>
          <w:color w:val="0070C0"/>
        </w:rPr>
        <w:t xml:space="preserve">Appendix </w:t>
      </w:r>
      <w:r w:rsidR="00D963BB">
        <w:rPr>
          <w:b/>
          <w:bCs/>
          <w:color w:val="0070C0"/>
        </w:rPr>
        <w:t>S</w:t>
      </w:r>
      <w:r>
        <w:t>.</w:t>
      </w:r>
    </w:p>
    <w:p w14:paraId="7EABAB74" w14:textId="77777777" w:rsidR="00F7625E" w:rsidRDefault="00F7625E" w:rsidP="00466ED5">
      <w:pPr>
        <w:pStyle w:val="BodyNoIndent"/>
        <w:jc w:val="left"/>
      </w:pPr>
    </w:p>
    <w:p w14:paraId="3BEB0070" w14:textId="12449DBE" w:rsidR="00466ED5" w:rsidRPr="00574F25" w:rsidRDefault="00466ED5" w:rsidP="00466ED5">
      <w:pPr>
        <w:pStyle w:val="BodyNoIndent"/>
        <w:jc w:val="left"/>
        <w:rPr>
          <w:b/>
          <w:bCs/>
          <w:sz w:val="32"/>
          <w:szCs w:val="32"/>
        </w:rPr>
      </w:pPr>
      <w:r w:rsidRPr="00574F25">
        <w:rPr>
          <w:b/>
          <w:bCs/>
          <w:sz w:val="32"/>
          <w:szCs w:val="32"/>
        </w:rPr>
        <w:t>3.</w:t>
      </w:r>
      <w:r w:rsidR="00BF52C0" w:rsidRPr="00574F25">
        <w:rPr>
          <w:b/>
          <w:bCs/>
          <w:sz w:val="32"/>
          <w:szCs w:val="32"/>
        </w:rPr>
        <w:t>3</w:t>
      </w:r>
      <w:r w:rsidRPr="00574F25">
        <w:rPr>
          <w:b/>
          <w:bCs/>
          <w:sz w:val="32"/>
          <w:szCs w:val="32"/>
        </w:rPr>
        <w:t xml:space="preserve"> </w:t>
      </w:r>
      <w:r w:rsidR="00070D2F" w:rsidRPr="00574F25">
        <w:rPr>
          <w:b/>
          <w:bCs/>
          <w:sz w:val="32"/>
          <w:szCs w:val="32"/>
        </w:rPr>
        <w:t xml:space="preserve"> </w:t>
      </w:r>
      <w:r w:rsidR="008E652F" w:rsidRPr="00574F25">
        <w:rPr>
          <w:b/>
          <w:bCs/>
          <w:sz w:val="32"/>
          <w:szCs w:val="32"/>
        </w:rPr>
        <w:t>PSF</w:t>
      </w:r>
      <w:r w:rsidR="00C1306D" w:rsidRPr="00574F25">
        <w:rPr>
          <w:b/>
          <w:bCs/>
          <w:sz w:val="32"/>
          <w:szCs w:val="32"/>
        </w:rPr>
        <w:t>-related parameters</w:t>
      </w:r>
      <w:r w:rsidR="0082767F">
        <w:rPr>
          <w:b/>
          <w:bCs/>
          <w:sz w:val="32"/>
          <w:szCs w:val="32"/>
        </w:rPr>
        <w:t xml:space="preserve"> (PSF, FOCUS, PERT)</w:t>
      </w:r>
    </w:p>
    <w:p w14:paraId="31198F0E" w14:textId="28D17B49" w:rsidR="00166FC0" w:rsidRDefault="008E652F" w:rsidP="009C254A">
      <w:pPr>
        <w:pStyle w:val="BodyNoIndent"/>
        <w:jc w:val="left"/>
      </w:pPr>
      <w:r>
        <w:t xml:space="preserve">The </w:t>
      </w:r>
      <w:r w:rsidR="008948B4" w:rsidRPr="008948B4">
        <w:rPr>
          <w:rFonts w:ascii="Courier" w:hAnsi="Courier"/>
        </w:rPr>
        <w:t>hst1pass</w:t>
      </w:r>
      <w:r w:rsidR="008948B4">
        <w:t xml:space="preserve"> </w:t>
      </w:r>
      <w:r>
        <w:t xml:space="preserve">routine provides the option of using an empirical “effective” PSF, or </w:t>
      </w:r>
      <w:r w:rsidR="00166FC0">
        <w:t>doing aperture photometry</w:t>
      </w:r>
      <w:r>
        <w:t xml:space="preserve">.  </w:t>
      </w:r>
      <w:r w:rsidR="00166FC0">
        <w:t xml:space="preserve">If no PSF </w:t>
      </w:r>
      <w:r w:rsidR="00D963BB">
        <w:t xml:space="preserve">model is available </w:t>
      </w:r>
      <w:r w:rsidR="00166FC0">
        <w:t xml:space="preserve">(which </w:t>
      </w:r>
      <w:r w:rsidR="00391AC9">
        <w:t>should be</w:t>
      </w:r>
      <w:r w:rsidR="00166FC0">
        <w:t xml:space="preserve"> the case, for instance, when analyzing drizzled images), then one can simply specify aperture photometry with “</w:t>
      </w:r>
      <w:r w:rsidR="00166FC0" w:rsidRPr="00C1306D">
        <w:rPr>
          <w:rFonts w:ascii="Courier" w:hAnsi="Courier"/>
          <w:b/>
          <w:bCs/>
        </w:rPr>
        <w:t>PSF=APPHOT 3.5 6 9</w:t>
      </w:r>
      <w:r w:rsidR="00166FC0">
        <w:t>”</w:t>
      </w:r>
      <w:r w:rsidR="00391AC9">
        <w:t>.  This</w:t>
      </w:r>
      <w:r w:rsidR="00166FC0">
        <w:t xml:space="preserve"> does aperture photometry using the whole pixels within a radius of 3.5 pixels from the star’s central pixel using a</w:t>
      </w:r>
      <w:r w:rsidR="0038286C">
        <w:t>n intera</w:t>
      </w:r>
      <w:r w:rsidR="00F4433B">
        <w:t>c</w:t>
      </w:r>
      <w:r w:rsidR="0038286C">
        <w:t>tively</w:t>
      </w:r>
      <w:r w:rsidR="00166FC0">
        <w:t xml:space="preserve"> </w:t>
      </w:r>
      <w:r w:rsidR="0038286C">
        <w:t xml:space="preserve">sigma-clipped </w:t>
      </w:r>
      <w:r w:rsidR="00166FC0">
        <w:t xml:space="preserve">sky taken from an annulus between </w:t>
      </w:r>
      <w:r w:rsidR="00166FC0" w:rsidRPr="006B51DF">
        <w:rPr>
          <w:i/>
          <w:iCs/>
        </w:rPr>
        <w:t>r</w:t>
      </w:r>
      <w:r w:rsidR="006B51DF">
        <w:rPr>
          <w:i/>
          <w:iCs/>
        </w:rPr>
        <w:t xml:space="preserve"> </w:t>
      </w:r>
      <w:r w:rsidR="00166FC0">
        <w:t>=</w:t>
      </w:r>
      <w:r w:rsidR="006B51DF">
        <w:t xml:space="preserve"> </w:t>
      </w:r>
      <w:r w:rsidR="00166FC0">
        <w:t xml:space="preserve">6 and </w:t>
      </w:r>
      <w:r w:rsidR="00166FC0" w:rsidRPr="006B51DF">
        <w:rPr>
          <w:i/>
          <w:iCs/>
        </w:rPr>
        <w:t>r</w:t>
      </w:r>
      <w:r w:rsidR="006B51DF">
        <w:t xml:space="preserve"> </w:t>
      </w:r>
      <w:r w:rsidR="00166FC0">
        <w:t>=</w:t>
      </w:r>
      <w:r w:rsidR="006B51DF">
        <w:t xml:space="preserve"> </w:t>
      </w:r>
      <w:r w:rsidR="00166FC0">
        <w:t>9 pixels.</w:t>
      </w:r>
    </w:p>
    <w:p w14:paraId="2914D6D5" w14:textId="345DFC11" w:rsidR="008E652F" w:rsidRDefault="00166FC0" w:rsidP="00166FC0">
      <w:pPr>
        <w:pStyle w:val="BodyNoIndent"/>
        <w:jc w:val="left"/>
      </w:pPr>
      <w:r>
        <w:t xml:space="preserve">If a PSF is specified, it </w:t>
      </w:r>
      <w:r w:rsidR="005550F4">
        <w:t>must</w:t>
      </w:r>
      <w:r>
        <w:t xml:space="preserve"> be</w:t>
      </w:r>
      <w:r w:rsidR="005550F4">
        <w:t xml:space="preserve"> an</w:t>
      </w:r>
      <w:r w:rsidR="008E652F">
        <w:t xml:space="preserve"> effective PSF in the “standard” STDPSF format, which is a 101</w:t>
      </w:r>
      <w:r w:rsidR="008E652F">
        <w:sym w:font="Symbol" w:char="F0B4"/>
      </w:r>
      <w:r w:rsidR="008E652F">
        <w:t>101</w:t>
      </w:r>
      <w:r w:rsidR="008E652F">
        <w:sym w:font="Symbol" w:char="F0B4"/>
      </w:r>
      <w:r w:rsidR="008E652F">
        <w:t>N</w:t>
      </w:r>
      <w:r w:rsidR="008E652F" w:rsidRPr="008E652F">
        <w:rPr>
          <w:vertAlign w:val="subscript"/>
        </w:rPr>
        <w:t>PSFs</w:t>
      </w:r>
      <w:r w:rsidR="008E652F">
        <w:t xml:space="preserve"> </w:t>
      </w:r>
      <w:r w:rsidR="001F2FA0">
        <w:t xml:space="preserve">FITS </w:t>
      </w:r>
      <w:r w:rsidR="008E652F">
        <w:t>image with the header detailing exactly where the N</w:t>
      </w:r>
      <w:r w:rsidR="008E652F" w:rsidRPr="008E652F">
        <w:rPr>
          <w:vertAlign w:val="subscript"/>
        </w:rPr>
        <w:t>PSFs</w:t>
      </w:r>
      <w:r w:rsidR="008E652F">
        <w:t xml:space="preserve"> fiducial PSFs are located in the </w:t>
      </w:r>
      <w:r w:rsidR="005550F4">
        <w:t xml:space="preserve">detector </w:t>
      </w:r>
      <w:r w:rsidR="008E652F">
        <w:t xml:space="preserve">frame.  </w:t>
      </w:r>
      <w:r w:rsidR="0082767F">
        <w:t>B</w:t>
      </w:r>
      <w:r w:rsidR="00C1306D">
        <w:t>etween fiducial locations, the effective PSF is interpolated</w:t>
      </w:r>
      <w:r>
        <w:t xml:space="preserve"> linearly among the nearest models</w:t>
      </w:r>
      <w:r w:rsidR="00C1306D">
        <w:t xml:space="preserve">.  </w:t>
      </w:r>
      <w:r w:rsidR="008E652F">
        <w:t>Th</w:t>
      </w:r>
      <w:r>
        <w:t>e STDPSF</w:t>
      </w:r>
      <w:r w:rsidR="008E652F">
        <w:t xml:space="preserve"> format is described</w:t>
      </w:r>
      <w:r w:rsidR="00D963BB">
        <w:t xml:space="preserve"> comprehensively</w:t>
      </w:r>
      <w:r w:rsidR="008E652F">
        <w:t xml:space="preserve"> in Anderson (</w:t>
      </w:r>
      <w:r w:rsidR="00D32231">
        <w:t>2016)</w:t>
      </w:r>
      <w:r w:rsidR="008E652F">
        <w:t xml:space="preserve">.  </w:t>
      </w:r>
      <w:r w:rsidR="00C1306D">
        <w:t xml:space="preserve">Library </w:t>
      </w:r>
      <w:r w:rsidR="0082767F">
        <w:t xml:space="preserve">effective </w:t>
      </w:r>
      <w:r w:rsidR="008E652F">
        <w:t xml:space="preserve">PSFs for the various instruments can be accessed at the </w:t>
      </w:r>
      <w:r w:rsidR="008E652F" w:rsidRPr="008E652F">
        <w:rPr>
          <w:rFonts w:ascii="Courier" w:hAnsi="Courier"/>
        </w:rPr>
        <w:t>hst1pass</w:t>
      </w:r>
      <w:r w:rsidR="008E652F">
        <w:t xml:space="preserve"> webpage</w:t>
      </w:r>
      <w:r w:rsidR="006E6F72">
        <w:t xml:space="preserve"> pointed to in </w:t>
      </w:r>
      <w:r w:rsidR="006E6F72" w:rsidRPr="006E6F72">
        <w:rPr>
          <w:b/>
          <w:bCs/>
          <w:color w:val="0070C0"/>
        </w:rPr>
        <w:t>Section 2</w:t>
      </w:r>
      <w:r w:rsidR="008E652F">
        <w:t xml:space="preserve">, or </w:t>
      </w:r>
      <w:r w:rsidR="0038286C">
        <w:t>on</w:t>
      </w:r>
      <w:r w:rsidR="008E652F">
        <w:t xml:space="preserve"> the instrument pages</w:t>
      </w:r>
      <w:r w:rsidR="0082767F">
        <w:rPr>
          <w:rStyle w:val="FootnoteReference"/>
        </w:rPr>
        <w:footnoteReference w:id="4"/>
      </w:r>
      <w:r w:rsidR="008E652F">
        <w:t>.</w:t>
      </w:r>
      <w:r w:rsidR="00C1306D">
        <w:t xml:space="preserve">  The </w:t>
      </w:r>
      <w:r w:rsidR="006B51DF">
        <w:t>STD</w:t>
      </w:r>
      <w:r w:rsidR="00C1306D">
        <w:t xml:space="preserve">PSF models </w:t>
      </w:r>
      <w:r w:rsidR="005550F4">
        <w:t>are typically arrayed</w:t>
      </w:r>
      <w:r w:rsidR="0043351A">
        <w:t xml:space="preserve"> in a</w:t>
      </w:r>
      <w:r w:rsidR="005550F4">
        <w:t xml:space="preserve"> 9</w:t>
      </w:r>
      <w:r w:rsidR="005550F4">
        <w:sym w:font="Symbol" w:char="F0B4"/>
      </w:r>
      <w:r w:rsidR="005550F4">
        <w:t>10 or 7</w:t>
      </w:r>
      <w:r w:rsidR="005550F4">
        <w:sym w:font="Symbol" w:char="F0B4"/>
      </w:r>
      <w:r w:rsidR="005550F4">
        <w:t xml:space="preserve">8 grid of fiducial models across the </w:t>
      </w:r>
      <w:r w:rsidR="00D32231">
        <w:t>4096</w:t>
      </w:r>
      <w:r w:rsidR="00D32231">
        <w:sym w:font="Symbol" w:char="F0B4"/>
      </w:r>
      <w:r w:rsidR="00D32231">
        <w:t xml:space="preserve">4096 CCD </w:t>
      </w:r>
      <w:r w:rsidR="005550F4">
        <w:lastRenderedPageBreak/>
        <w:t>detector</w:t>
      </w:r>
      <w:r w:rsidR="00D32231">
        <w:t>s</w:t>
      </w:r>
      <w:r w:rsidR="00001CCB">
        <w:rPr>
          <w:rStyle w:val="FootnoteReference"/>
        </w:rPr>
        <w:footnoteReference w:id="5"/>
      </w:r>
      <w:r w:rsidR="00FE64E6">
        <w:t xml:space="preserve">.  They </w:t>
      </w:r>
      <w:r w:rsidR="00C1306D">
        <w:t xml:space="preserve">were extracted from datasets early in the lifetime </w:t>
      </w:r>
      <w:r w:rsidR="005550F4">
        <w:t>of the detector</w:t>
      </w:r>
      <w:r w:rsidR="00C1306D">
        <w:t xml:space="preserve"> from images </w:t>
      </w:r>
      <w:r w:rsidR="0043351A">
        <w:t>of</w:t>
      </w:r>
      <w:r w:rsidR="00C1306D">
        <w:t xml:space="preserve"> Omega Centauri</w:t>
      </w:r>
      <w:r w:rsidR="0043351A">
        <w:t xml:space="preserve"> or 47 Tuc</w:t>
      </w:r>
      <w:r w:rsidR="00C1306D">
        <w:t xml:space="preserve"> that had a near-optimal density of stars for the purpose of PSF extraction.</w:t>
      </w:r>
    </w:p>
    <w:p w14:paraId="50DCFA09" w14:textId="164B105C" w:rsidR="0036790B" w:rsidRDefault="008E652F" w:rsidP="009C254A">
      <w:pPr>
        <w:pStyle w:val="BodyNoIndent"/>
        <w:jc w:val="left"/>
      </w:pPr>
      <w:r>
        <w:t xml:space="preserve">Alternatively, the PSF could be supplied in STDPBF format, which has an extra dimension to allow for </w:t>
      </w:r>
      <w:r w:rsidR="00F96700">
        <w:t>changes in the PSF due to focus variations</w:t>
      </w:r>
      <w:r>
        <w:t xml:space="preserve"> (see Anderson</w:t>
      </w:r>
      <w:r w:rsidR="00D32231">
        <w:t xml:space="preserve"> 2018</w:t>
      </w:r>
      <w:r w:rsidR="00391AC9">
        <w:t xml:space="preserve"> and Bellini</w:t>
      </w:r>
      <w:r w:rsidR="00D32231">
        <w:t xml:space="preserve"> et al 2018</w:t>
      </w:r>
      <w:r w:rsidR="00391AC9">
        <w:t>).</w:t>
      </w:r>
      <w:r>
        <w:t xml:space="preserve">  If the PSF is provided in STDPBF format, the user </w:t>
      </w:r>
      <w:r w:rsidR="00724C54">
        <w:t>can</w:t>
      </w:r>
      <w:r>
        <w:t xml:space="preserve"> </w:t>
      </w:r>
      <w:r w:rsidR="00724C54">
        <w:t>set</w:t>
      </w:r>
      <w:r>
        <w:t xml:space="preserve"> the </w:t>
      </w:r>
      <w:r w:rsidRPr="00C1306D">
        <w:rPr>
          <w:rFonts w:ascii="Courier" w:hAnsi="Courier"/>
          <w:b/>
          <w:bCs/>
        </w:rPr>
        <w:t>FOCUS</w:t>
      </w:r>
      <w:r>
        <w:t xml:space="preserve"> parameter to specify </w:t>
      </w:r>
      <w:r w:rsidR="00F4433B">
        <w:t xml:space="preserve">that </w:t>
      </w:r>
      <w:r>
        <w:t>a particular focus level is to be used</w:t>
      </w:r>
      <w:r w:rsidR="00F4433B">
        <w:t>,</w:t>
      </w:r>
      <w:r>
        <w:t xml:space="preserve"> or </w:t>
      </w:r>
      <w:r w:rsidR="00F4433B">
        <w:t xml:space="preserve">the user can </w:t>
      </w:r>
      <w:r w:rsidR="0038286C">
        <w:t xml:space="preserve">specify </w:t>
      </w:r>
      <w:r w:rsidR="00F4433B" w:rsidRPr="00F4433B">
        <w:rPr>
          <w:rFonts w:ascii="Courier" w:hAnsi="Courier"/>
          <w:b/>
          <w:bCs/>
        </w:rPr>
        <w:t>FOCUS=</w:t>
      </w:r>
      <w:r w:rsidR="00F4433B" w:rsidRPr="00F4433B">
        <w:rPr>
          <w:rFonts w:ascii="Courier" w:hAnsi="Courier"/>
          <w:b/>
          <w:bCs/>
        </w:rPr>
        <w:sym w:font="Symbol" w:char="F020"/>
      </w:r>
      <w:r w:rsidR="00F4433B" w:rsidRPr="00F4433B">
        <w:rPr>
          <w:rFonts w:ascii="Courier" w:hAnsi="Courier"/>
          <w:b/>
          <w:bCs/>
        </w:rPr>
        <w:sym w:font="Symbol" w:char="F02D"/>
      </w:r>
      <w:r w:rsidR="00F4433B" w:rsidRPr="00F4433B">
        <w:rPr>
          <w:rFonts w:ascii="Courier" w:hAnsi="Courier"/>
          <w:b/>
          <w:bCs/>
        </w:rPr>
        <w:t>1</w:t>
      </w:r>
      <w:r w:rsidR="00F4433B">
        <w:t xml:space="preserve"> and</w:t>
      </w:r>
      <w:r>
        <w:t xml:space="preserve"> the program </w:t>
      </w:r>
      <w:r w:rsidR="0043351A">
        <w:t>will attempt to</w:t>
      </w:r>
      <w:r>
        <w:t xml:space="preserve"> use the </w:t>
      </w:r>
      <w:r w:rsidR="006B51DF">
        <w:t xml:space="preserve">moderate S/N </w:t>
      </w:r>
      <w:r>
        <w:t xml:space="preserve">stars in the image to </w:t>
      </w:r>
      <w:r w:rsidR="00F96700">
        <w:t>sense</w:t>
      </w:r>
      <w:r>
        <w:t xml:space="preserve"> the focus level and use that to measure stars.  In practice,</w:t>
      </w:r>
      <w:r w:rsidR="0038286C">
        <w:t xml:space="preserve"> using a </w:t>
      </w:r>
      <w:r w:rsidR="00D32CDE">
        <w:t xml:space="preserve">focus-diverse </w:t>
      </w:r>
      <w:r w:rsidR="0038286C">
        <w:t>STDPBF and</w:t>
      </w:r>
      <w:r>
        <w:t xml:space="preserve"> solving for the </w:t>
      </w:r>
      <w:r w:rsidRPr="00C1306D">
        <w:rPr>
          <w:rFonts w:ascii="Courier" w:hAnsi="Courier"/>
          <w:b/>
          <w:bCs/>
        </w:rPr>
        <w:t>FOCUS</w:t>
      </w:r>
      <w:r>
        <w:t xml:space="preserve"> does not always improve results</w:t>
      </w:r>
      <w:r w:rsidR="00D963BB">
        <w:t>.</w:t>
      </w:r>
    </w:p>
    <w:p w14:paraId="0E22A888" w14:textId="3D945730" w:rsidR="00466ED5" w:rsidRDefault="00C1306D" w:rsidP="009C254A">
      <w:pPr>
        <w:pStyle w:val="BodyNoIndent"/>
        <w:jc w:val="left"/>
      </w:pPr>
      <w:r>
        <w:t xml:space="preserve">One </w:t>
      </w:r>
      <w:r w:rsidR="0043351A">
        <w:t>additional</w:t>
      </w:r>
      <w:r>
        <w:t xml:space="preserve"> option </w:t>
      </w:r>
      <w:r w:rsidR="00F96700">
        <w:t>in the context of</w:t>
      </w:r>
      <w:r>
        <w:t xml:space="preserve"> PSF</w:t>
      </w:r>
      <w:r w:rsidR="00F96700">
        <w:t>s</w:t>
      </w:r>
      <w:r>
        <w:t xml:space="preserve"> is to allow the routine to “perturb” the library PSF </w:t>
      </w:r>
      <w:r w:rsidR="0043351A">
        <w:t>by means of</w:t>
      </w:r>
      <w:r>
        <w:t xml:space="preserve"> the</w:t>
      </w:r>
      <w:r w:rsidR="00F4433B">
        <w:t xml:space="preserve"> </w:t>
      </w:r>
      <w:r w:rsidR="00F4433B" w:rsidRPr="00C1306D">
        <w:rPr>
          <w:rFonts w:ascii="Courier" w:hAnsi="Courier"/>
          <w:b/>
          <w:bCs/>
        </w:rPr>
        <w:t>PERT</w:t>
      </w:r>
      <w:r>
        <w:t xml:space="preserve"> option.  This can be done if there are several (at least 10) relatively bright, isolated stars in the field.  If </w:t>
      </w:r>
      <w:r w:rsidR="00F96700" w:rsidRPr="00C1306D">
        <w:rPr>
          <w:rFonts w:ascii="Courier" w:hAnsi="Courier"/>
          <w:b/>
          <w:bCs/>
        </w:rPr>
        <w:t>PERT</w:t>
      </w:r>
      <w:r w:rsidR="00F96700">
        <w:rPr>
          <w:rFonts w:ascii="Courier" w:hAnsi="Courier"/>
          <w:b/>
          <w:bCs/>
        </w:rPr>
        <w:t>=1</w:t>
      </w:r>
      <w:r>
        <w:t xml:space="preserve">, then </w:t>
      </w:r>
      <w:r w:rsidR="002A7A23" w:rsidRPr="002A7A23">
        <w:rPr>
          <w:rFonts w:ascii="Courier" w:hAnsi="Courier"/>
        </w:rPr>
        <w:t>hst1pass</w:t>
      </w:r>
      <w:r>
        <w:t xml:space="preserve"> constructs a single perturbation </w:t>
      </w:r>
      <w:r w:rsidR="00E646E8">
        <w:t xml:space="preserve">PSF that applies </w:t>
      </w:r>
      <w:r>
        <w:t xml:space="preserve">across the entire image.  </w:t>
      </w:r>
      <w:r w:rsidRPr="00421DA4">
        <w:rPr>
          <w:i/>
          <w:iCs/>
        </w:rPr>
        <w:t xml:space="preserve">This often provides the best results. </w:t>
      </w:r>
      <w:r>
        <w:t xml:space="preserve"> </w:t>
      </w:r>
      <w:r w:rsidR="00724C54">
        <w:t xml:space="preserve">If </w:t>
      </w:r>
      <w:r w:rsidR="00F96700" w:rsidRPr="00C1306D">
        <w:rPr>
          <w:rFonts w:ascii="Courier" w:hAnsi="Courier"/>
          <w:b/>
          <w:bCs/>
        </w:rPr>
        <w:t>PERT</w:t>
      </w:r>
      <w:r w:rsidR="00F96700">
        <w:rPr>
          <w:rFonts w:ascii="Courier" w:hAnsi="Courier"/>
          <w:b/>
          <w:bCs/>
        </w:rPr>
        <w:t>=2</w:t>
      </w:r>
      <w:r w:rsidR="00724C54">
        <w:t xml:space="preserve"> or higher</w:t>
      </w:r>
      <w:r w:rsidR="006B51DF">
        <w:t xml:space="preserve"> is specified</w:t>
      </w:r>
      <w:r w:rsidR="00724C54">
        <w:t xml:space="preserve">, then it will generate an </w:t>
      </w:r>
      <w:r w:rsidR="00F96700">
        <w:t>N</w:t>
      </w:r>
      <w:r w:rsidR="00F96700">
        <w:sym w:font="Symbol" w:char="F0B4"/>
      </w:r>
      <w:proofErr w:type="spellStart"/>
      <w:r w:rsidR="00F96700">
        <w:t>N</w:t>
      </w:r>
      <w:proofErr w:type="spellEnd"/>
      <w:r w:rsidR="00F96700">
        <w:t xml:space="preserve"> </w:t>
      </w:r>
      <w:r w:rsidR="00724C54">
        <w:t>array of perturbation PSF</w:t>
      </w:r>
      <w:r w:rsidR="00F96700">
        <w:t>s</w:t>
      </w:r>
      <w:r w:rsidR="00724C54">
        <w:t xml:space="preserve"> </w:t>
      </w:r>
      <w:r w:rsidR="002A7A23">
        <w:t>spaced</w:t>
      </w:r>
      <w:r w:rsidR="00724C54">
        <w:t xml:space="preserve"> evenly across the detector.  Of course, extracting so many independent PSF adjustments requires having plenty of bright, isolated stars that can tell us about the PSF.  </w:t>
      </w:r>
      <w:r>
        <w:t>Th</w:t>
      </w:r>
      <w:r w:rsidR="00724C54">
        <w:t>e perturbation</w:t>
      </w:r>
      <w:r>
        <w:t xml:space="preserve"> PSF adjustment is added to the </w:t>
      </w:r>
      <w:r w:rsidR="00E646E8">
        <w:t xml:space="preserve">array of </w:t>
      </w:r>
      <w:r>
        <w:t>PSFs in the library model</w:t>
      </w:r>
      <w:r w:rsidR="00724C54">
        <w:t xml:space="preserve"> (there are N</w:t>
      </w:r>
      <w:r w:rsidR="00724C54" w:rsidRPr="00C1306D">
        <w:rPr>
          <w:vertAlign w:val="subscript"/>
        </w:rPr>
        <w:t>PSFs</w:t>
      </w:r>
      <w:r w:rsidR="00724C54">
        <w:rPr>
          <w:vertAlign w:val="subscript"/>
        </w:rPr>
        <w:t xml:space="preserve"> </w:t>
      </w:r>
      <w:r w:rsidR="00724C54" w:rsidRPr="00724C54">
        <w:t>of them)</w:t>
      </w:r>
      <w:r>
        <w:t xml:space="preserve">.  </w:t>
      </w:r>
      <w:r w:rsidR="00FC7DEE">
        <w:t>Th</w:t>
      </w:r>
      <w:r w:rsidR="00724C54">
        <w:t>e perturbation</w:t>
      </w:r>
      <w:r w:rsidR="00FC7DEE">
        <w:t xml:space="preserve"> typically adjusts the central pixels</w:t>
      </w:r>
      <w:r w:rsidR="00E646E8">
        <w:t xml:space="preserve"> of the PSF</w:t>
      </w:r>
      <w:r w:rsidR="00FC7DEE">
        <w:t xml:space="preserve"> by a few percent to account for </w:t>
      </w:r>
      <w:r w:rsidR="00391AC9">
        <w:t xml:space="preserve">differences between the PSF present in the image and the library PSF, </w:t>
      </w:r>
      <w:r w:rsidR="00FC7DEE">
        <w:t xml:space="preserve">either </w:t>
      </w:r>
      <w:r w:rsidR="00391AC9">
        <w:t xml:space="preserve">due to </w:t>
      </w:r>
      <w:r w:rsidR="00FC7DEE">
        <w:t xml:space="preserve">breathing or jitter.  We find that when </w:t>
      </w:r>
      <w:r w:rsidR="00FC7DEE" w:rsidRPr="00FC7DEE">
        <w:rPr>
          <w:rFonts w:ascii="Courier" w:hAnsi="Courier"/>
          <w:b/>
          <w:bCs/>
        </w:rPr>
        <w:t>PERT</w:t>
      </w:r>
      <w:r w:rsidR="00FC7DEE">
        <w:t xml:space="preserve"> is used, the image-to-image zeropoint variation </w:t>
      </w:r>
      <w:r w:rsidR="00FE64E6">
        <w:t>decreases</w:t>
      </w:r>
      <w:r w:rsidR="00FC7DEE">
        <w:t xml:space="preserve"> from about </w:t>
      </w:r>
      <w:r w:rsidR="00FE64E6">
        <w:sym w:font="Symbol" w:char="F0B1"/>
      </w:r>
      <w:r w:rsidR="00FC7DEE">
        <w:t>0.02 magnitude to</w:t>
      </w:r>
      <w:r w:rsidR="00FE64E6">
        <w:t xml:space="preserve"> about</w:t>
      </w:r>
      <w:r w:rsidR="00FC7DEE">
        <w:t xml:space="preserve"> </w:t>
      </w:r>
      <w:r w:rsidR="00FE64E6">
        <w:sym w:font="Symbol" w:char="F0B1"/>
      </w:r>
      <w:r w:rsidR="00FC7DEE">
        <w:t>0.005 magnitude.</w:t>
      </w:r>
      <w:r w:rsidR="00724C54">
        <w:t xml:space="preserve">  If a perturbation </w:t>
      </w:r>
      <w:r w:rsidR="00391AC9">
        <w:t xml:space="preserve">PSF </w:t>
      </w:r>
      <w:r w:rsidR="00724C54">
        <w:t xml:space="preserve">is </w:t>
      </w:r>
      <w:r w:rsidR="00391AC9">
        <w:t>determined</w:t>
      </w:r>
      <w:r w:rsidR="00724C54">
        <w:t>, then the routine outputs a file</w:t>
      </w:r>
      <w:r w:rsidR="002A7A23">
        <w:t xml:space="preserve"> named</w:t>
      </w:r>
      <w:r w:rsidR="00724C54">
        <w:t xml:space="preserve"> </w:t>
      </w:r>
      <w:proofErr w:type="spellStart"/>
      <w:r w:rsidR="00724C54" w:rsidRPr="00724C54">
        <w:rPr>
          <w:rFonts w:ascii="Courier" w:hAnsi="Courier"/>
        </w:rPr>
        <w:t>LOG_PERTS.fits</w:t>
      </w:r>
      <w:proofErr w:type="spellEnd"/>
      <w:r w:rsidR="00724C54">
        <w:t xml:space="preserve"> that displays side-by-side the perturbations extracted from the various images.  </w:t>
      </w:r>
      <w:r w:rsidR="00F96700">
        <w:t>The units of the PSF perturbation are the same as those for the PSF itself:  the fraction of the star’s total flux in each pixel at a given location relative to the star’s center.  Solving for a PSF</w:t>
      </w:r>
      <w:r w:rsidR="00724C54">
        <w:t xml:space="preserve"> also </w:t>
      </w:r>
      <w:r w:rsidR="00E646E8">
        <w:t xml:space="preserve">generates an </w:t>
      </w:r>
      <w:r w:rsidR="00724C54">
        <w:t>output a</w:t>
      </w:r>
      <w:r w:rsidR="002A7A23">
        <w:t xml:space="preserve"> file</w:t>
      </w:r>
      <w:r w:rsidR="00E646E8">
        <w:t xml:space="preserve"> for each </w:t>
      </w:r>
      <w:r w:rsidR="00D32CDE">
        <w:t xml:space="preserve">individual </w:t>
      </w:r>
      <w:r w:rsidR="00E646E8">
        <w:t>exposure (i.e.,</w:t>
      </w:r>
      <w:r w:rsidR="00724C54">
        <w:t xml:space="preserve"> </w:t>
      </w:r>
      <w:proofErr w:type="spellStart"/>
      <w:r w:rsidR="00F96700">
        <w:rPr>
          <w:rFonts w:ascii="Courier" w:hAnsi="Courier"/>
        </w:rPr>
        <w:t>i</w:t>
      </w:r>
      <w:r w:rsidR="00E646E8">
        <w:rPr>
          <w:rFonts w:ascii="Courier" w:hAnsi="Courier"/>
        </w:rPr>
        <w:t>abcdefg</w:t>
      </w:r>
      <w:r w:rsidR="00F96700">
        <w:rPr>
          <w:rFonts w:ascii="Courier" w:hAnsi="Courier"/>
        </w:rPr>
        <w:t>q_</w:t>
      </w:r>
      <w:r w:rsidR="00724C54" w:rsidRPr="00724C54">
        <w:rPr>
          <w:rFonts w:ascii="Courier" w:hAnsi="Courier"/>
        </w:rPr>
        <w:t>p</w:t>
      </w:r>
      <w:r w:rsidR="00724C54">
        <w:rPr>
          <w:rFonts w:ascii="Courier" w:hAnsi="Courier"/>
        </w:rPr>
        <w:t>sf</w:t>
      </w:r>
      <w:r w:rsidR="00724C54" w:rsidRPr="00724C54">
        <w:rPr>
          <w:rFonts w:ascii="Courier" w:hAnsi="Courier"/>
        </w:rPr>
        <w:t>.fits</w:t>
      </w:r>
      <w:proofErr w:type="spellEnd"/>
      <w:r w:rsidR="00E646E8">
        <w:t>)</w:t>
      </w:r>
      <w:r w:rsidR="002A7A23">
        <w:t>.  This</w:t>
      </w:r>
      <w:r w:rsidR="00724C54">
        <w:t xml:space="preserve"> </w:t>
      </w:r>
      <w:r w:rsidR="00F96700">
        <w:t xml:space="preserve">is a full STDPSF-format PSF and </w:t>
      </w:r>
      <w:r w:rsidR="00724C54">
        <w:t>consists of the original library PSF plus the perturbation.</w:t>
      </w:r>
      <w:r w:rsidR="00824C43">
        <w:t xml:space="preserve">  </w:t>
      </w:r>
      <w:r w:rsidR="002A7A23">
        <w:t xml:space="preserve"> It can be used for analysis on the image</w:t>
      </w:r>
      <w:r w:rsidR="00D32CDE">
        <w:t xml:space="preserve"> by a subsequent calling of </w:t>
      </w:r>
      <w:r w:rsidR="00D32CDE" w:rsidRPr="00D32CDE">
        <w:rPr>
          <w:rFonts w:ascii="Courier" w:hAnsi="Courier"/>
        </w:rPr>
        <w:t>hst1pass</w:t>
      </w:r>
      <w:r w:rsidR="00D32CDE">
        <w:t xml:space="preserve"> or any other routine that uses STDPSF-format PSFs</w:t>
      </w:r>
      <w:r w:rsidR="002A7A23">
        <w:t>.</w:t>
      </w:r>
    </w:p>
    <w:p w14:paraId="28C940E9" w14:textId="318F6526" w:rsidR="00E646E8" w:rsidRDefault="00391AC9" w:rsidP="00824C43">
      <w:pPr>
        <w:pStyle w:val="BodyNoIndent"/>
        <w:jc w:val="left"/>
      </w:pPr>
      <w:r w:rsidRPr="00391AC9">
        <w:rPr>
          <w:b/>
          <w:bCs/>
          <w:color w:val="0070C0"/>
        </w:rPr>
        <w:t xml:space="preserve">Appendix </w:t>
      </w:r>
      <w:r w:rsidR="00D963BB">
        <w:rPr>
          <w:b/>
          <w:bCs/>
          <w:color w:val="0070C0"/>
        </w:rPr>
        <w:t>P</w:t>
      </w:r>
      <w:r>
        <w:t xml:space="preserve"> explores how using perturbations or solving for focus can affect results.  The main benefit of going beyond a static “library” </w:t>
      </w:r>
      <w:r w:rsidR="006B51DF">
        <w:t>STDPSF model</w:t>
      </w:r>
      <w:r>
        <w:t xml:space="preserve"> is that the photometric zeropoint varies less from exposure to exposure.  Since calibration is generally done separately from </w:t>
      </w:r>
      <w:r w:rsidRPr="006B51DF">
        <w:rPr>
          <w:rFonts w:ascii="Courier" w:hAnsi="Courier"/>
        </w:rPr>
        <w:t>hst1pass</w:t>
      </w:r>
      <w:r>
        <w:t>, and inter-image zeropoints are often solved for in</w:t>
      </w:r>
      <w:r w:rsidR="006B51DF">
        <w:t xml:space="preserve"> the</w:t>
      </w:r>
      <w:r>
        <w:t xml:space="preserve"> collation</w:t>
      </w:r>
      <w:r w:rsidR="006B51DF">
        <w:t xml:space="preserve"> process</w:t>
      </w:r>
      <w:r>
        <w:t>, in most cases it is adequate to use a static “library” PSF.</w:t>
      </w:r>
      <w:r w:rsidR="00613CE8">
        <w:t xml:space="preserve">  The author recommends starting with the </w:t>
      </w:r>
      <w:r w:rsidR="001F2FA0">
        <w:t xml:space="preserve">unadjusted </w:t>
      </w:r>
      <w:r w:rsidR="006B51DF">
        <w:t>STD</w:t>
      </w:r>
      <w:r w:rsidR="00613CE8">
        <w:t>PSF models and only opting for more sophisticated models if the analysis warrants it.</w:t>
      </w:r>
    </w:p>
    <w:p w14:paraId="6A6AD686" w14:textId="77777777" w:rsidR="00E646E8" w:rsidRDefault="00E646E8" w:rsidP="00824C43">
      <w:pPr>
        <w:pStyle w:val="BodyNoIndent"/>
        <w:jc w:val="left"/>
      </w:pPr>
    </w:p>
    <w:p w14:paraId="7C1BCD07" w14:textId="6528251D" w:rsidR="00824C43" w:rsidRPr="00574F25" w:rsidRDefault="00824C43" w:rsidP="00824C43">
      <w:pPr>
        <w:pStyle w:val="BodyNoIndent"/>
        <w:jc w:val="left"/>
        <w:rPr>
          <w:b/>
          <w:bCs/>
          <w:sz w:val="32"/>
          <w:szCs w:val="32"/>
        </w:rPr>
      </w:pPr>
      <w:r w:rsidRPr="00574F25">
        <w:rPr>
          <w:b/>
          <w:bCs/>
          <w:sz w:val="32"/>
          <w:szCs w:val="32"/>
        </w:rPr>
        <w:t>3.</w:t>
      </w:r>
      <w:r w:rsidR="005153A1" w:rsidRPr="00574F25">
        <w:rPr>
          <w:b/>
          <w:bCs/>
          <w:sz w:val="32"/>
          <w:szCs w:val="32"/>
        </w:rPr>
        <w:t>4</w:t>
      </w:r>
      <w:r w:rsidRPr="00574F25">
        <w:rPr>
          <w:b/>
          <w:bCs/>
          <w:sz w:val="32"/>
          <w:szCs w:val="32"/>
        </w:rPr>
        <w:t xml:space="preserve"> </w:t>
      </w:r>
      <w:r w:rsidR="00070D2F" w:rsidRPr="00574F25">
        <w:rPr>
          <w:b/>
          <w:bCs/>
          <w:sz w:val="32"/>
          <w:szCs w:val="32"/>
        </w:rPr>
        <w:t xml:space="preserve"> </w:t>
      </w:r>
      <w:r w:rsidRPr="00574F25">
        <w:rPr>
          <w:b/>
          <w:bCs/>
          <w:sz w:val="32"/>
          <w:szCs w:val="32"/>
        </w:rPr>
        <w:t>Distortion</w:t>
      </w:r>
      <w:r w:rsidR="00B15F1D" w:rsidRPr="00574F25">
        <w:rPr>
          <w:b/>
          <w:bCs/>
          <w:sz w:val="32"/>
          <w:szCs w:val="32"/>
        </w:rPr>
        <w:t xml:space="preserve"> </w:t>
      </w:r>
      <w:r w:rsidR="00AD3D9E">
        <w:rPr>
          <w:b/>
          <w:bCs/>
          <w:sz w:val="32"/>
          <w:szCs w:val="32"/>
        </w:rPr>
        <w:t>S</w:t>
      </w:r>
      <w:r w:rsidR="00AD3D9E" w:rsidRPr="00574F25">
        <w:rPr>
          <w:b/>
          <w:bCs/>
          <w:sz w:val="32"/>
          <w:szCs w:val="32"/>
        </w:rPr>
        <w:t>pecification</w:t>
      </w:r>
    </w:p>
    <w:p w14:paraId="1916A6A3" w14:textId="6F5588C7" w:rsidR="00C31D06" w:rsidRDefault="00824C43" w:rsidP="00824C43">
      <w:pPr>
        <w:pStyle w:val="BodyNoIndent"/>
        <w:jc w:val="left"/>
      </w:pPr>
      <w:r>
        <w:t xml:space="preserve">For historical reasons, the </w:t>
      </w:r>
      <w:r w:rsidRPr="00824C43">
        <w:rPr>
          <w:rFonts w:ascii="Courier" w:hAnsi="Courier"/>
        </w:rPr>
        <w:t>hst1pass</w:t>
      </w:r>
      <w:r>
        <w:t xml:space="preserve"> routine handles distortion</w:t>
      </w:r>
      <w:r w:rsidR="001E19CA">
        <w:t xml:space="preserve"> in the pixel frame</w:t>
      </w:r>
      <w:r>
        <w:t xml:space="preserve"> in its own </w:t>
      </w:r>
      <w:r w:rsidR="00F96700">
        <w:t xml:space="preserve">particular </w:t>
      </w:r>
      <w:r>
        <w:t xml:space="preserve">way.  </w:t>
      </w:r>
      <w:r w:rsidR="00AF4F4E">
        <w:t xml:space="preserve">The target distortion-corrected frame </w:t>
      </w:r>
      <w:r w:rsidR="001E19CA">
        <w:t>(</w:t>
      </w:r>
      <w:r w:rsidR="001E19CA" w:rsidRPr="001E19CA">
        <w:rPr>
          <w:i/>
          <w:iCs/>
        </w:rPr>
        <w:t>u,</w:t>
      </w:r>
      <w:r w:rsidR="0013139D">
        <w:rPr>
          <w:i/>
          <w:iCs/>
        </w:rPr>
        <w:t xml:space="preserve"> </w:t>
      </w:r>
      <w:r w:rsidR="001E19CA" w:rsidRPr="001E19CA">
        <w:rPr>
          <w:i/>
          <w:iCs/>
        </w:rPr>
        <w:t>v</w:t>
      </w:r>
      <w:r w:rsidR="001E19CA">
        <w:t xml:space="preserve">) </w:t>
      </w:r>
      <w:r w:rsidR="00AF4F4E">
        <w:t>is designed to be as close as possible to the original frame</w:t>
      </w:r>
      <w:r w:rsidR="001E19CA">
        <w:t xml:space="preserve"> (</w:t>
      </w:r>
      <w:r w:rsidR="001E19CA" w:rsidRPr="001E19CA">
        <w:rPr>
          <w:i/>
          <w:iCs/>
        </w:rPr>
        <w:t>x,</w:t>
      </w:r>
      <w:r w:rsidR="0013139D">
        <w:rPr>
          <w:i/>
          <w:iCs/>
        </w:rPr>
        <w:t xml:space="preserve"> </w:t>
      </w:r>
      <w:r w:rsidR="001E19CA" w:rsidRPr="001E19CA">
        <w:rPr>
          <w:i/>
          <w:iCs/>
        </w:rPr>
        <w:t>y</w:t>
      </w:r>
      <w:r w:rsidR="001E19CA">
        <w:t>)</w:t>
      </w:r>
      <w:r w:rsidR="00AF4F4E">
        <w:t xml:space="preserve">.  </w:t>
      </w:r>
      <w:r w:rsidR="00C31D06">
        <w:t xml:space="preserve">When designing a distortion solution, one has four degrees of </w:t>
      </w:r>
      <w:r w:rsidR="00C31D06">
        <w:lastRenderedPageBreak/>
        <w:t>freedom, since undistorted frames can differ from one another by “conformal” transformations</w:t>
      </w:r>
      <w:r w:rsidR="00C31D06">
        <w:rPr>
          <w:rStyle w:val="FootnoteReference"/>
        </w:rPr>
        <w:footnoteReference w:id="6"/>
      </w:r>
      <w:r w:rsidR="00C31D06">
        <w:t xml:space="preserve"> and still be distortion free. </w:t>
      </w:r>
    </w:p>
    <w:p w14:paraId="3BAB0926" w14:textId="435F7584" w:rsidR="001E19CA" w:rsidRDefault="00C31D06" w:rsidP="00824C43">
      <w:pPr>
        <w:pStyle w:val="BodyNoIndent"/>
        <w:jc w:val="left"/>
      </w:pPr>
      <w:r>
        <w:t xml:space="preserve">The convention adopted here places </w:t>
      </w:r>
      <w:r w:rsidR="00AF4F4E">
        <w:t>the pixel at the designated “center” of the frame</w:t>
      </w:r>
      <w:r w:rsidR="00FE64E6">
        <w:t>, such that it</w:t>
      </w:r>
      <w:r w:rsidR="00AF4F4E">
        <w:t xml:space="preserve"> has no distortion correction in either </w:t>
      </w:r>
      <w:r w:rsidR="001E19CA">
        <w:t>(</w:t>
      </w:r>
      <w:r w:rsidR="001E19CA" w:rsidRPr="001E19CA">
        <w:rPr>
          <w:i/>
          <w:iCs/>
        </w:rPr>
        <w:t>x,</w:t>
      </w:r>
      <w:r w:rsidR="0013139D">
        <w:rPr>
          <w:i/>
          <w:iCs/>
        </w:rPr>
        <w:t xml:space="preserve"> </w:t>
      </w:r>
      <w:r w:rsidR="001E19CA" w:rsidRPr="001E19CA">
        <w:rPr>
          <w:i/>
          <w:iCs/>
        </w:rPr>
        <w:t>y</w:t>
      </w:r>
      <w:r w:rsidR="001E19CA">
        <w:t xml:space="preserve">) </w:t>
      </w:r>
      <w:r w:rsidR="00AF4F4E">
        <w:t>position,</w:t>
      </w:r>
      <w:r w:rsidR="0013139D">
        <w:t xml:space="preserve"> in</w:t>
      </w:r>
      <w:r w:rsidR="00AF4F4E">
        <w:t xml:space="preserve"> </w:t>
      </w:r>
      <w:r w:rsidR="00AF4F4E" w:rsidRPr="00AF4F4E">
        <w:rPr>
          <w:i/>
          <w:iCs/>
        </w:rPr>
        <w:t>y</w:t>
      </w:r>
      <w:r w:rsidR="00AF4F4E">
        <w:t xml:space="preserve"> pixel scale, or</w:t>
      </w:r>
      <w:r w:rsidR="0013139D">
        <w:t xml:space="preserve"> in</w:t>
      </w:r>
      <w:r w:rsidR="00AF4F4E">
        <w:t xml:space="preserve"> </w:t>
      </w:r>
      <w:r w:rsidR="00AF4F4E" w:rsidRPr="006F0C80">
        <w:rPr>
          <w:i/>
          <w:iCs/>
        </w:rPr>
        <w:t>y</w:t>
      </w:r>
      <w:r w:rsidR="00AF4F4E">
        <w:t xml:space="preserve"> pixel orientation.   </w:t>
      </w:r>
      <w:r w:rsidR="00D32CDE">
        <w:t>If there are any linear skew terms in the distortion solution, t</w:t>
      </w:r>
      <w:r w:rsidR="00AF4F4E">
        <w:t>he distortion</w:t>
      </w:r>
      <w:r w:rsidR="00166FC0">
        <w:t>-corrected</w:t>
      </w:r>
      <w:r w:rsidR="00AF4F4E">
        <w:t xml:space="preserve"> frame </w:t>
      </w:r>
      <w:r w:rsidR="001E19CA">
        <w:t>will</w:t>
      </w:r>
      <w:r w:rsidR="00D32CDE">
        <w:t xml:space="preserve"> </w:t>
      </w:r>
      <w:r w:rsidR="00AF4F4E">
        <w:t xml:space="preserve">have a </w:t>
      </w:r>
      <w:r w:rsidR="00D32CDE">
        <w:t>non-unity</w:t>
      </w:r>
      <w:r w:rsidR="00AF4F4E">
        <w:t xml:space="preserve"> pixel scale</w:t>
      </w:r>
      <w:r w:rsidR="00D32CDE">
        <w:t xml:space="preserve"> along </w:t>
      </w:r>
      <w:r w:rsidR="00D32CDE" w:rsidRPr="001E19CA">
        <w:rPr>
          <w:i/>
          <w:iCs/>
        </w:rPr>
        <w:t>x</w:t>
      </w:r>
      <w:r w:rsidR="00D32CDE">
        <w:t xml:space="preserve"> </w:t>
      </w:r>
      <w:r w:rsidR="00613CE8">
        <w:t>and/</w:t>
      </w:r>
      <w:r w:rsidR="00AF4F4E">
        <w:t>or</w:t>
      </w:r>
      <w:r w:rsidR="00D32CDE">
        <w:t xml:space="preserve"> </w:t>
      </w:r>
      <w:r w:rsidR="00613CE8">
        <w:t xml:space="preserve">a </w:t>
      </w:r>
      <w:r w:rsidR="00D32CDE">
        <w:t>non-zero</w:t>
      </w:r>
      <w:r w:rsidR="00AF4F4E">
        <w:t xml:space="preserve"> </w:t>
      </w:r>
      <w:r w:rsidR="00AF4F4E" w:rsidRPr="001E19CA">
        <w:rPr>
          <w:i/>
          <w:iCs/>
        </w:rPr>
        <w:t>x</w:t>
      </w:r>
      <w:r w:rsidR="00AF4F4E">
        <w:t xml:space="preserve"> pixel orientation </w:t>
      </w:r>
      <w:r w:rsidR="001E19CA">
        <w:t>at this location</w:t>
      </w:r>
      <w:r w:rsidR="0013139D">
        <w:t>.  Such terms</w:t>
      </w:r>
      <w:r w:rsidR="00AF4F4E">
        <w:t xml:space="preserve"> </w:t>
      </w:r>
      <w:r w:rsidR="00D32CDE">
        <w:t xml:space="preserve">must </w:t>
      </w:r>
      <w:r w:rsidR="00AF4F4E">
        <w:t>result when a square detector is mapped to a rhombus or a parallelogram on the sky.</w:t>
      </w:r>
    </w:p>
    <w:p w14:paraId="52A8B3D5" w14:textId="2D8061FB" w:rsidR="00C1306D" w:rsidRDefault="00AF4F4E" w:rsidP="00824C43">
      <w:pPr>
        <w:pStyle w:val="BodyNoIndent"/>
        <w:jc w:val="left"/>
      </w:pPr>
      <w:r>
        <w:t>The distortion solution</w:t>
      </w:r>
      <w:r w:rsidR="00F96700">
        <w:t xml:space="preserve">s for </w:t>
      </w:r>
      <w:r w:rsidR="00F96700" w:rsidRPr="00824C43">
        <w:rPr>
          <w:rFonts w:ascii="Courier" w:hAnsi="Courier"/>
        </w:rPr>
        <w:t>hst1pass</w:t>
      </w:r>
      <w:r w:rsidR="00F96700">
        <w:t xml:space="preserve"> make use of</w:t>
      </w:r>
      <w:r w:rsidR="00824C43">
        <w:t xml:space="preserve"> an image-based approach, which </w:t>
      </w:r>
      <w:r w:rsidR="00F36AE1">
        <w:t>enables</w:t>
      </w:r>
      <w:r w:rsidR="00824C43">
        <w:t xml:space="preserve"> very fast </w:t>
      </w:r>
      <w:r w:rsidR="00166FC0">
        <w:t xml:space="preserve">forward and inverse </w:t>
      </w:r>
      <w:r w:rsidR="00824C43">
        <w:t>transformations.  The STDGDC</w:t>
      </w:r>
      <w:r w:rsidR="00AD3D9E">
        <w:t xml:space="preserve"> files store distortion solutions</w:t>
      </w:r>
      <w:r w:rsidR="00166FC0">
        <w:t xml:space="preserve"> in</w:t>
      </w:r>
      <w:r>
        <w:t xml:space="preserve"> a 5-extension </w:t>
      </w:r>
      <w:r w:rsidRPr="00AF4F4E">
        <w:rPr>
          <w:rFonts w:ascii="Courier" w:hAnsi="Courier"/>
        </w:rPr>
        <w:t>fits</w:t>
      </w:r>
      <w:r>
        <w:t xml:space="preserve"> image</w:t>
      </w:r>
      <w:r w:rsidR="00DB2F8F">
        <w:t xml:space="preserve"> that provides astrometric and photometric</w:t>
      </w:r>
      <w:r w:rsidR="00DB2F8F">
        <w:rPr>
          <w:rStyle w:val="FootnoteReference"/>
        </w:rPr>
        <w:footnoteReference w:id="7"/>
      </w:r>
      <w:r w:rsidR="00DB2F8F">
        <w:t xml:space="preserve"> corrections for distortion</w:t>
      </w:r>
      <w:r>
        <w:t xml:space="preserve">. </w:t>
      </w:r>
      <w:r w:rsidR="00C31D06">
        <w:t xml:space="preserve"> </w:t>
      </w:r>
      <w:r w:rsidR="00C31D06" w:rsidRPr="00C31D06">
        <w:rPr>
          <w:b/>
          <w:bCs/>
          <w:color w:val="0070C0"/>
        </w:rPr>
        <w:t>Appendix G</w:t>
      </w:r>
      <w:r w:rsidR="00C31D06">
        <w:t xml:space="preserve"> provides more details on the STDGDC format.</w:t>
      </w:r>
    </w:p>
    <w:p w14:paraId="19BA51AC" w14:textId="55A4F355" w:rsidR="001D63D0" w:rsidRDefault="001D63D0" w:rsidP="00824C43">
      <w:pPr>
        <w:pStyle w:val="BodyNoIndent"/>
        <w:jc w:val="left"/>
      </w:pPr>
      <w:r>
        <w:t xml:space="preserve">The distortion solutions provided along with the </w:t>
      </w:r>
      <w:r w:rsidRPr="00C76D3E">
        <w:rPr>
          <w:rFonts w:ascii="Courier" w:hAnsi="Courier"/>
        </w:rPr>
        <w:t>hst1pass</w:t>
      </w:r>
      <w:r>
        <w:t xml:space="preserve"> release have very assorted pedigrees.  They have been constructed </w:t>
      </w:r>
      <w:r w:rsidR="00A91A69">
        <w:t>at various times</w:t>
      </w:r>
      <w:r>
        <w:t xml:space="preserve"> for WFPC2, ACS/HRC, ACS/WFC, WFC3/UVIS, and WFC3/IR using various observations of star clusters.  They often account for pixel irregularities</w:t>
      </w:r>
      <w:r>
        <w:rPr>
          <w:rStyle w:val="FootnoteReference"/>
        </w:rPr>
        <w:footnoteReference w:id="8"/>
      </w:r>
      <w:r>
        <w:t xml:space="preserve"> and the </w:t>
      </w:r>
      <w:r w:rsidR="00C76D3E">
        <w:t>“</w:t>
      </w:r>
      <w:r>
        <w:t>fingerprint</w:t>
      </w:r>
      <w:r w:rsidR="00C76D3E">
        <w:t xml:space="preserve"> residual”</w:t>
      </w:r>
      <w:r>
        <w:t xml:space="preserve"> specific to various filters.  The ACS/WFC solution is also known to vary over time</w:t>
      </w:r>
      <w:r w:rsidR="00A57ED9">
        <w:t xml:space="preserve"> (</w:t>
      </w:r>
      <w:r w:rsidR="008437CF">
        <w:t xml:space="preserve">see, </w:t>
      </w:r>
      <w:r w:rsidR="00DB0EBF">
        <w:t xml:space="preserve">Anderson 2007, </w:t>
      </w:r>
      <w:proofErr w:type="spellStart"/>
      <w:r w:rsidR="00DB0EBF">
        <w:t>Ubeda</w:t>
      </w:r>
      <w:proofErr w:type="spellEnd"/>
      <w:r w:rsidR="00DB0EBF">
        <w:t xml:space="preserve"> L. &amp; Kozhurina-Platais 2013, </w:t>
      </w:r>
      <w:r w:rsidR="00AD3D9E">
        <w:t xml:space="preserve">Kozhurina-Platais et al. 2015, </w:t>
      </w:r>
      <w:r w:rsidR="00DB0EBF">
        <w:t>and Hoffman &amp; Kozhurina-Platais 2020</w:t>
      </w:r>
      <w:r w:rsidR="00A57ED9">
        <w:t>)</w:t>
      </w:r>
      <w:r w:rsidR="00842525">
        <w:t>, in both its linear and non-linear terms, but those variations are not yet addressed in the solutions we have available</w:t>
      </w:r>
      <w:r w:rsidR="00F36AE1">
        <w:rPr>
          <w:rStyle w:val="FootnoteReference"/>
        </w:rPr>
        <w:footnoteReference w:id="9"/>
      </w:r>
      <w:r>
        <w:t xml:space="preserve">.  </w:t>
      </w:r>
      <w:r w:rsidR="00070D2F">
        <w:t xml:space="preserve">Also, </w:t>
      </w:r>
      <w:r w:rsidR="005153A1">
        <w:t xml:space="preserve">while there are several </w:t>
      </w:r>
      <w:r w:rsidR="00A57ED9">
        <w:t xml:space="preserve">solutions </w:t>
      </w:r>
      <w:r w:rsidR="005153A1">
        <w:t xml:space="preserve">to choose </w:t>
      </w:r>
      <w:r w:rsidR="00A91A69">
        <w:t>from</w:t>
      </w:r>
      <w:r w:rsidR="005153A1">
        <w:t xml:space="preserve">, </w:t>
      </w:r>
      <w:r w:rsidR="00070D2F">
        <w:t>w</w:t>
      </w:r>
      <w:r>
        <w:t xml:space="preserve">e do not have solutions for every detector/filter combination.  We generally suggest </w:t>
      </w:r>
      <w:r w:rsidR="00EC2AA0">
        <w:t>that users</w:t>
      </w:r>
      <w:r>
        <w:t xml:space="preserve"> choose the closest filter</w:t>
      </w:r>
      <w:r w:rsidR="00C76D3E">
        <w:t xml:space="preserve"> in wavelength</w:t>
      </w:r>
      <w:r>
        <w:t xml:space="preserve">, even though </w:t>
      </w:r>
      <w:r w:rsidR="00A57ED9">
        <w:t>some of the corrections (such as the filter-specific</w:t>
      </w:r>
      <w:r>
        <w:t xml:space="preserve"> fingerprints</w:t>
      </w:r>
      <w:r w:rsidR="00A57ED9">
        <w:t>)</w:t>
      </w:r>
      <w:r>
        <w:t xml:space="preserve"> are not </w:t>
      </w:r>
      <w:r w:rsidR="00EC2AA0">
        <w:t xml:space="preserve">really </w:t>
      </w:r>
      <w:r>
        <w:t>wavelength related.</w:t>
      </w:r>
    </w:p>
    <w:p w14:paraId="7D2D2BCB" w14:textId="2A9523A8" w:rsidR="001D63D0" w:rsidRDefault="00A57ED9" w:rsidP="00824C43">
      <w:pPr>
        <w:pStyle w:val="BodyNoIndent"/>
        <w:jc w:val="left"/>
      </w:pPr>
      <w:r>
        <w:t xml:space="preserve">The ACS solutions provided along with the </w:t>
      </w:r>
      <w:r w:rsidRPr="00B339A7">
        <w:rPr>
          <w:rFonts w:ascii="Courier" w:hAnsi="Courier"/>
        </w:rPr>
        <w:t>hst1pass</w:t>
      </w:r>
      <w:r>
        <w:t xml:space="preserve"> release come directly from the official IDCTAB solution (constructed </w:t>
      </w:r>
      <w:r w:rsidR="00A91A69">
        <w:t xml:space="preserve">in </w:t>
      </w:r>
      <w:r>
        <w:t>Kozhurina-Platais</w:t>
      </w:r>
      <w:r w:rsidR="00A91A69">
        <w:t xml:space="preserve"> 2014</w:t>
      </w:r>
      <w:r>
        <w:t xml:space="preserve">).  In </w:t>
      </w:r>
      <w:r w:rsidR="00EC2AA0" w:rsidRPr="00DB0EBF">
        <w:rPr>
          <w:b/>
          <w:bCs/>
          <w:color w:val="0070C0"/>
        </w:rPr>
        <w:t xml:space="preserve">Appendix </w:t>
      </w:r>
      <w:r w:rsidR="00571A1B" w:rsidRPr="00DB0EBF">
        <w:rPr>
          <w:b/>
          <w:bCs/>
          <w:color w:val="0070C0"/>
        </w:rPr>
        <w:t>D</w:t>
      </w:r>
      <w:r>
        <w:t xml:space="preserve"> we will show that this is better than the solutions constructed by Anderson &amp; King early in ACS’s lifetime (</w:t>
      </w:r>
      <w:r w:rsidR="008437CF">
        <w:t>Anderson &amp; King 2006)</w:t>
      </w:r>
      <w:r>
        <w:t>.  The official solutions for the other detectors ha</w:t>
      </w:r>
      <w:r w:rsidR="00B31651">
        <w:t>ve</w:t>
      </w:r>
      <w:r>
        <w:t xml:space="preserve"> not been as thoroughly validated as that for ACS, so we will provide here the astrometry-focused solutions constructed by Anderson &amp; King (</w:t>
      </w:r>
      <w:r w:rsidR="008437CF">
        <w:t>2004)</w:t>
      </w:r>
      <w:r>
        <w:t xml:space="preserve"> for the HRC, Anderson &amp; King (</w:t>
      </w:r>
      <w:r w:rsidR="008437CF">
        <w:t>2003)</w:t>
      </w:r>
      <w:r>
        <w:t xml:space="preserve"> for WFPC2, Bellini et al</w:t>
      </w:r>
      <w:r w:rsidR="00B31651">
        <w:t>.</w:t>
      </w:r>
      <w:r>
        <w:t xml:space="preserve"> (</w:t>
      </w:r>
      <w:r w:rsidR="00DB0EBF">
        <w:t xml:space="preserve">2011) </w:t>
      </w:r>
      <w:r>
        <w:t xml:space="preserve">for WFC3/UVIS, and an unreferenced solution for WFC3/IR </w:t>
      </w:r>
      <w:r w:rsidR="00B339A7">
        <w:t>constructed by the author</w:t>
      </w:r>
      <w:r>
        <w:t>.</w:t>
      </w:r>
      <w:r w:rsidR="00B339A7">
        <w:t xml:space="preserve">  </w:t>
      </w:r>
      <w:r w:rsidR="00A91A69">
        <w:t xml:space="preserve">Archival proposal </w:t>
      </w:r>
      <w:r w:rsidR="00EC2AA0" w:rsidRPr="00EC2AA0">
        <w:rPr>
          <w:color w:val="000000" w:themeColor="text1"/>
        </w:rPr>
        <w:t>15632</w:t>
      </w:r>
      <w:r w:rsidR="00B339A7">
        <w:t xml:space="preserve"> (PI-</w:t>
      </w:r>
      <w:proofErr w:type="spellStart"/>
      <w:r w:rsidR="00EC2AA0">
        <w:t>Ca</w:t>
      </w:r>
      <w:r w:rsidR="00DB0EBF">
        <w:t>s</w:t>
      </w:r>
      <w:r w:rsidR="00EC2AA0">
        <w:t>etti</w:t>
      </w:r>
      <w:proofErr w:type="spellEnd"/>
      <w:r w:rsidR="00DB0EBF">
        <w:t>-</w:t>
      </w:r>
      <w:proofErr w:type="spellStart"/>
      <w:r w:rsidR="00DB0EBF">
        <w:t>Dinescu</w:t>
      </w:r>
      <w:proofErr w:type="spellEnd"/>
      <w:r w:rsidR="00B339A7">
        <w:t>) aims to improve the astrometry for WFPC2, and we hope to fold in improved solutions for this detector in short order</w:t>
      </w:r>
      <w:r w:rsidR="00DB0EBF">
        <w:t xml:space="preserve">.  Some results have already been written up (See </w:t>
      </w:r>
      <w:proofErr w:type="spellStart"/>
      <w:r w:rsidR="00DB0EBF">
        <w:t>Casetti-Dinescu</w:t>
      </w:r>
      <w:proofErr w:type="spellEnd"/>
      <w:r w:rsidR="00DB0EBF">
        <w:t xml:space="preserve"> et al. 202</w:t>
      </w:r>
      <w:r w:rsidR="004B4BCA">
        <w:t>1</w:t>
      </w:r>
      <w:r w:rsidR="00DB0EBF">
        <w:t>)</w:t>
      </w:r>
      <w:r w:rsidR="00A91A69">
        <w:t>, and new STDGDC files have been generated, it will be do documented</w:t>
      </w:r>
      <w:r w:rsidR="00B339A7">
        <w:t xml:space="preserve"> </w:t>
      </w:r>
      <w:r w:rsidR="00B31651">
        <w:t>i</w:t>
      </w:r>
      <w:r w:rsidR="00B339A7">
        <w:t xml:space="preserve">n the </w:t>
      </w:r>
      <w:r w:rsidR="00B339A7" w:rsidRPr="00B339A7">
        <w:rPr>
          <w:rFonts w:ascii="Courier" w:hAnsi="Courier"/>
        </w:rPr>
        <w:t>hst1pass</w:t>
      </w:r>
      <w:r w:rsidR="00B339A7">
        <w:t xml:space="preserve"> </w:t>
      </w:r>
      <w:r w:rsidR="00B31651">
        <w:t>update notes</w:t>
      </w:r>
      <w:r w:rsidR="00B339A7">
        <w:t>.</w:t>
      </w:r>
    </w:p>
    <w:p w14:paraId="6B0DE125" w14:textId="343E2303" w:rsidR="00842525" w:rsidRDefault="00070D2F" w:rsidP="00824C43">
      <w:pPr>
        <w:pStyle w:val="BodyNoIndent"/>
        <w:jc w:val="left"/>
      </w:pPr>
      <w:r>
        <w:t>Finally, it is worth noting that a</w:t>
      </w:r>
      <w:r w:rsidR="00842525">
        <w:t xml:space="preserve"> distortion solution is not required for all usages of </w:t>
      </w:r>
      <w:r w:rsidR="00842525" w:rsidRPr="00070D2F">
        <w:rPr>
          <w:rFonts w:ascii="Courier" w:hAnsi="Courier"/>
        </w:rPr>
        <w:t>hst1pass</w:t>
      </w:r>
      <w:r w:rsidR="00296416">
        <w:t>. For this reason,</w:t>
      </w:r>
      <w:r w:rsidR="00842525">
        <w:t xml:space="preserve"> the default distortion solution is “</w:t>
      </w:r>
      <w:r w:rsidR="00842525" w:rsidRPr="00842525">
        <w:rPr>
          <w:rFonts w:ascii="Courier" w:hAnsi="Courier"/>
          <w:b/>
          <w:bCs/>
        </w:rPr>
        <w:t>NONE</w:t>
      </w:r>
      <w:r w:rsidR="00842525">
        <w:t xml:space="preserve">”.  </w:t>
      </w:r>
      <w:r w:rsidR="00A91A69">
        <w:t xml:space="preserve">Note that if </w:t>
      </w:r>
      <w:r w:rsidR="00842525">
        <w:t xml:space="preserve">users do not specify a </w:t>
      </w:r>
      <w:r w:rsidR="00842525">
        <w:lastRenderedPageBreak/>
        <w:t xml:space="preserve">distortion solution but select an output option that requires a distortion solution (such as </w:t>
      </w:r>
      <w:r w:rsidR="00842525" w:rsidRPr="00842525">
        <w:rPr>
          <w:rFonts w:ascii="Courier" w:hAnsi="Courier"/>
        </w:rPr>
        <w:t>u</w:t>
      </w:r>
      <w:r w:rsidR="00842525">
        <w:t>,</w:t>
      </w:r>
      <w:r w:rsidR="00842525" w:rsidRPr="00842525">
        <w:rPr>
          <w:rFonts w:ascii="Courier" w:hAnsi="Courier"/>
        </w:rPr>
        <w:t xml:space="preserve"> v</w:t>
      </w:r>
      <w:r w:rsidR="00842525">
        <w:t>,</w:t>
      </w:r>
      <w:r w:rsidR="00842525" w:rsidRPr="00842525">
        <w:rPr>
          <w:rFonts w:ascii="Courier" w:hAnsi="Courier"/>
        </w:rPr>
        <w:t xml:space="preserve"> U</w:t>
      </w:r>
      <w:r w:rsidR="00842525">
        <w:t>,</w:t>
      </w:r>
      <w:r w:rsidR="00842525" w:rsidRPr="00842525">
        <w:rPr>
          <w:rFonts w:ascii="Courier" w:hAnsi="Courier"/>
        </w:rPr>
        <w:t xml:space="preserve"> V</w:t>
      </w:r>
      <w:r w:rsidR="00842525">
        <w:t>,</w:t>
      </w:r>
      <w:r w:rsidR="00842525" w:rsidRPr="00842525">
        <w:rPr>
          <w:rFonts w:ascii="Courier" w:hAnsi="Courier"/>
        </w:rPr>
        <w:t xml:space="preserve"> r</w:t>
      </w:r>
      <w:r w:rsidR="00842525">
        <w:t>,</w:t>
      </w:r>
      <w:r w:rsidR="00842525" w:rsidRPr="00842525">
        <w:rPr>
          <w:rFonts w:ascii="Courier" w:hAnsi="Courier"/>
        </w:rPr>
        <w:t xml:space="preserve"> d</w:t>
      </w:r>
      <w:r w:rsidR="00842525">
        <w:t>,</w:t>
      </w:r>
      <w:r w:rsidR="00842525" w:rsidRPr="00842525">
        <w:rPr>
          <w:rFonts w:ascii="Courier" w:hAnsi="Courier"/>
        </w:rPr>
        <w:t xml:space="preserve"> </w:t>
      </w:r>
      <w:r w:rsidR="00842525">
        <w:t xml:space="preserve">etc.), then the routine will </w:t>
      </w:r>
      <w:r w:rsidR="00064508">
        <w:t>do no distortion correction</w:t>
      </w:r>
      <w:r w:rsidR="00842525">
        <w:t>.</w:t>
      </w:r>
    </w:p>
    <w:p w14:paraId="5925F4FC" w14:textId="77777777" w:rsidR="00EF4E68" w:rsidRDefault="00EF4E68" w:rsidP="00070D2F">
      <w:pPr>
        <w:pStyle w:val="BodyNoIndent"/>
        <w:jc w:val="left"/>
      </w:pPr>
    </w:p>
    <w:p w14:paraId="2EC5F63E" w14:textId="4E2D6ED3" w:rsidR="00EF4E68" w:rsidRPr="00574F25" w:rsidRDefault="00EF4E68" w:rsidP="00EF4E68">
      <w:pPr>
        <w:pStyle w:val="BodyNoIndent"/>
        <w:jc w:val="left"/>
        <w:rPr>
          <w:b/>
          <w:bCs/>
          <w:sz w:val="32"/>
          <w:szCs w:val="32"/>
        </w:rPr>
      </w:pPr>
      <w:r w:rsidRPr="00574F25">
        <w:rPr>
          <w:b/>
          <w:bCs/>
          <w:sz w:val="32"/>
          <w:szCs w:val="32"/>
        </w:rPr>
        <w:t>3.</w:t>
      </w:r>
      <w:r w:rsidR="00E12CFF">
        <w:rPr>
          <w:b/>
          <w:bCs/>
          <w:sz w:val="32"/>
          <w:szCs w:val="32"/>
        </w:rPr>
        <w:t>5</w:t>
      </w:r>
      <w:r w:rsidR="00E12CFF" w:rsidRPr="00574F25">
        <w:rPr>
          <w:b/>
          <w:bCs/>
          <w:sz w:val="32"/>
          <w:szCs w:val="32"/>
        </w:rPr>
        <w:t xml:space="preserve">  </w:t>
      </w:r>
      <w:r w:rsidRPr="00574F25">
        <w:rPr>
          <w:b/>
          <w:bCs/>
          <w:sz w:val="32"/>
          <w:szCs w:val="32"/>
        </w:rPr>
        <w:t xml:space="preserve">Reference </w:t>
      </w:r>
      <w:r w:rsidR="00A61B9A">
        <w:rPr>
          <w:b/>
          <w:bCs/>
          <w:sz w:val="32"/>
          <w:szCs w:val="32"/>
        </w:rPr>
        <w:t>F</w:t>
      </w:r>
      <w:r w:rsidR="00A61B9A" w:rsidRPr="00574F25">
        <w:rPr>
          <w:b/>
          <w:bCs/>
          <w:sz w:val="32"/>
          <w:szCs w:val="32"/>
        </w:rPr>
        <w:t xml:space="preserve">rame </w:t>
      </w:r>
      <w:r w:rsidR="00A61B9A">
        <w:rPr>
          <w:b/>
          <w:bCs/>
          <w:sz w:val="32"/>
          <w:szCs w:val="32"/>
        </w:rPr>
        <w:t>S</w:t>
      </w:r>
      <w:r w:rsidR="00A61B9A" w:rsidRPr="00574F25">
        <w:rPr>
          <w:b/>
          <w:bCs/>
          <w:sz w:val="32"/>
          <w:szCs w:val="32"/>
        </w:rPr>
        <w:t xml:space="preserve">pecified </w:t>
      </w:r>
      <w:r w:rsidRPr="00574F25">
        <w:rPr>
          <w:b/>
          <w:bCs/>
          <w:sz w:val="32"/>
          <w:szCs w:val="32"/>
        </w:rPr>
        <w:t>by WCS</w:t>
      </w:r>
    </w:p>
    <w:p w14:paraId="5D858B55" w14:textId="7AF228EA" w:rsidR="00256066" w:rsidRDefault="00EF4E68" w:rsidP="00EF4E68">
      <w:pPr>
        <w:pStyle w:val="BodyNoIndent"/>
        <w:jc w:val="left"/>
      </w:pPr>
      <w:r>
        <w:t xml:space="preserve">A reference frame can be specified with the </w:t>
      </w:r>
      <w:r w:rsidRPr="00EF4E68">
        <w:rPr>
          <w:rFonts w:ascii="Courier" w:hAnsi="Courier"/>
          <w:b/>
          <w:bCs/>
        </w:rPr>
        <w:t>WCS</w:t>
      </w:r>
      <w:r>
        <w:rPr>
          <w:rFonts w:ascii="Courier" w:hAnsi="Courier"/>
          <w:b/>
          <w:bCs/>
        </w:rPr>
        <w:t>=</w:t>
      </w:r>
      <w:r>
        <w:t xml:space="preserve"> keyword on the command line.  The WCS is a mapping from RA/Dec into a particular pixel frame, specified by a reference pixel</w:t>
      </w:r>
      <w:r w:rsidR="00256066">
        <w:t xml:space="preserve"> coordinate</w:t>
      </w:r>
      <w:r>
        <w:t xml:space="preserve"> (</w:t>
      </w:r>
      <w:r w:rsidRPr="00EF4E68">
        <w:rPr>
          <w:rFonts w:ascii="Courier" w:hAnsi="Courier"/>
        </w:rPr>
        <w:t>CRPIX</w:t>
      </w:r>
      <w:r w:rsidR="00DB2F8F">
        <w:rPr>
          <w:rFonts w:ascii="Courier" w:hAnsi="Courier"/>
        </w:rPr>
        <w:t>1</w:t>
      </w:r>
      <w:r w:rsidR="00DB2F8F">
        <w:t xml:space="preserve">, </w:t>
      </w:r>
      <w:r w:rsidR="00DB2F8F">
        <w:rPr>
          <w:rFonts w:ascii="Courier" w:hAnsi="Courier"/>
        </w:rPr>
        <w:t>CRPIX2</w:t>
      </w:r>
      <w:r>
        <w:t xml:space="preserve">) and a reference </w:t>
      </w:r>
      <w:r w:rsidR="00FA63DE">
        <w:t xml:space="preserve">sky </w:t>
      </w:r>
      <w:r>
        <w:t>coordinate (</w:t>
      </w:r>
      <w:r w:rsidRPr="00EF4E68">
        <w:rPr>
          <w:rFonts w:ascii="Courier" w:hAnsi="Courier"/>
        </w:rPr>
        <w:t>CRVAL</w:t>
      </w:r>
      <w:r w:rsidR="00DB2F8F">
        <w:rPr>
          <w:rFonts w:ascii="Courier" w:hAnsi="Courier"/>
        </w:rPr>
        <w:t>1</w:t>
      </w:r>
      <w:r w:rsidR="00DB2F8F">
        <w:t xml:space="preserve">, </w:t>
      </w:r>
      <w:r w:rsidR="00DB2F8F">
        <w:rPr>
          <w:rFonts w:ascii="Courier" w:hAnsi="Courier"/>
        </w:rPr>
        <w:t>CRVAL2</w:t>
      </w:r>
      <w:r>
        <w:t xml:space="preserve">) </w:t>
      </w:r>
      <w:r w:rsidR="00256066">
        <w:t>corresponding to</w:t>
      </w:r>
      <w:r>
        <w:t xml:space="preserve"> that pixel location, along with the linear terms of the transformation (</w:t>
      </w:r>
      <w:r w:rsidRPr="00EF4E68">
        <w:rPr>
          <w:rFonts w:ascii="Courier" w:hAnsi="Courier"/>
        </w:rPr>
        <w:t>CD1_1</w:t>
      </w:r>
      <w:r>
        <w:t xml:space="preserve">, etc.).  </w:t>
      </w:r>
    </w:p>
    <w:p w14:paraId="2905AF20" w14:textId="40016580" w:rsidR="00EC2AA0" w:rsidRDefault="00EF4E68" w:rsidP="00EF4E68">
      <w:pPr>
        <w:pStyle w:val="BodyNoIndent"/>
        <w:jc w:val="left"/>
      </w:pPr>
      <w:r>
        <w:t xml:space="preserve">The WCS can be specified explicitly with a keyword such as: </w:t>
      </w:r>
      <w:r w:rsidR="00E12CFF">
        <w:rPr>
          <w:rFonts w:ascii="Courier" w:hAnsi="Courier"/>
        </w:rPr>
        <w:t>”W</w:t>
      </w:r>
      <w:r w:rsidRPr="00EF4E68">
        <w:rPr>
          <w:rFonts w:ascii="Courier" w:hAnsi="Courier"/>
        </w:rPr>
        <w:t>CS=(</w:t>
      </w:r>
      <w:r>
        <w:rPr>
          <w:rFonts w:ascii="Courier" w:hAnsi="Courier"/>
        </w:rPr>
        <w:t>5000</w:t>
      </w:r>
      <w:r w:rsidRPr="00EF4E68">
        <w:rPr>
          <w:rFonts w:ascii="Courier" w:hAnsi="Courier"/>
        </w:rPr>
        <w:t>,</w:t>
      </w:r>
      <w:r>
        <w:rPr>
          <w:rFonts w:ascii="Courier" w:hAnsi="Courier"/>
        </w:rPr>
        <w:t>5000</w:t>
      </w:r>
      <w:r w:rsidRPr="00EF4E68">
        <w:rPr>
          <w:rFonts w:ascii="Courier" w:hAnsi="Courier"/>
        </w:rPr>
        <w:t>,</w:t>
      </w:r>
      <w:r>
        <w:rPr>
          <w:rFonts w:ascii="Courier" w:hAnsi="Courier"/>
        </w:rPr>
        <w:t>80.5</w:t>
      </w:r>
      <w:r w:rsidRPr="00EF4E68">
        <w:rPr>
          <w:rFonts w:ascii="Courier" w:hAnsi="Courier"/>
        </w:rPr>
        <w:t>,</w:t>
      </w:r>
      <w:r>
        <w:rPr>
          <w:rFonts w:ascii="Courier" w:hAnsi="Courier"/>
        </w:rPr>
        <w:t>-69.5</w:t>
      </w:r>
      <w:r w:rsidRPr="00EF4E68">
        <w:rPr>
          <w:rFonts w:ascii="Courier" w:hAnsi="Courier"/>
        </w:rPr>
        <w:t>,50</w:t>
      </w:r>
      <w:r>
        <w:rPr>
          <w:rFonts w:ascii="Courier" w:hAnsi="Courier"/>
        </w:rPr>
        <w:t>.0</w:t>
      </w:r>
      <w:r w:rsidRPr="00EF4E68">
        <w:rPr>
          <w:rFonts w:ascii="Courier" w:hAnsi="Courier"/>
        </w:rPr>
        <w:t>)</w:t>
      </w:r>
      <w:r w:rsidR="00E12CFF">
        <w:rPr>
          <w:rFonts w:ascii="Courier" w:hAnsi="Courier"/>
        </w:rPr>
        <w:t>”</w:t>
      </w:r>
      <w:r>
        <w:t>, which maps (</w:t>
      </w:r>
      <w:r w:rsidR="005C392C">
        <w:sym w:font="Symbol" w:char="F061"/>
      </w:r>
      <w:r w:rsidR="005C392C">
        <w:t>,</w:t>
      </w:r>
      <w:r w:rsidR="005C392C">
        <w:sym w:font="Symbol" w:char="F064"/>
      </w:r>
      <w:r w:rsidR="005C392C">
        <w:t>) = (80.5,</w:t>
      </w:r>
      <w:r w:rsidR="005C392C">
        <w:sym w:font="Symbol" w:char="F02D"/>
      </w:r>
      <w:r w:rsidR="005C392C">
        <w:t xml:space="preserve">69.5) to pixel [5000,5000] with </w:t>
      </w:r>
      <w:r w:rsidR="00EC2AA0">
        <w:t>north up (+y), east to the left (</w:t>
      </w:r>
      <w:r w:rsidR="00EC2AA0">
        <w:sym w:font="Symbol" w:char="F02D"/>
      </w:r>
      <w:r w:rsidR="00FA63DE">
        <w:t>x</w:t>
      </w:r>
      <w:r w:rsidR="00EC2AA0">
        <w:t xml:space="preserve">), and </w:t>
      </w:r>
      <w:r w:rsidR="005C392C">
        <w:t>a pixel-scale of 50</w:t>
      </w:r>
      <w:r w:rsidR="00EC2AA0">
        <w:t>.0</w:t>
      </w:r>
      <w:r w:rsidR="005C392C">
        <w:t xml:space="preserve"> mas/pixel.</w:t>
      </w:r>
      <w:r w:rsidR="00FA63DE">
        <w:t xml:space="preserve">  When specifying the WCS explicitly like this, it is always North up.</w:t>
      </w:r>
      <w:r>
        <w:t xml:space="preserve"> </w:t>
      </w:r>
      <w:r w:rsidR="005C392C">
        <w:t xml:space="preserve">  </w:t>
      </w:r>
      <w:r w:rsidR="00DB2F8F">
        <w:t>Be sure to include this in quotes on the command line, so that the parser will not try to interpret the commas or parentheses.</w:t>
      </w:r>
    </w:p>
    <w:p w14:paraId="7805FAA6" w14:textId="7712E80D" w:rsidR="00F95BAB" w:rsidRDefault="005C392C" w:rsidP="00EF4E68">
      <w:pPr>
        <w:pStyle w:val="BodyNoIndent"/>
        <w:jc w:val="left"/>
      </w:pPr>
      <w:r>
        <w:t xml:space="preserve">Alternatively, the WCS can be specified </w:t>
      </w:r>
      <w:r w:rsidR="00EC2AA0" w:rsidRPr="00C1628B">
        <w:rPr>
          <w:i/>
          <w:iCs/>
        </w:rPr>
        <w:t>implicitly</w:t>
      </w:r>
      <w:r w:rsidR="00EC2AA0">
        <w:t xml:space="preserve"> </w:t>
      </w:r>
      <w:r>
        <w:t xml:space="preserve">from the header of an image, for instance </w:t>
      </w:r>
      <w:r w:rsidRPr="007D4ED0">
        <w:rPr>
          <w:rFonts w:ascii="Courier" w:hAnsi="Courier"/>
          <w:b/>
          <w:bCs/>
        </w:rPr>
        <w:t>WCS=</w:t>
      </w:r>
      <w:r w:rsidR="007D4ED0" w:rsidRPr="007D4ED0">
        <w:rPr>
          <w:rFonts w:ascii="Courier" w:hAnsi="Courier"/>
          <w:b/>
          <w:bCs/>
        </w:rPr>
        <w:t>HDR</w:t>
      </w:r>
      <w:r w:rsidRPr="007D4ED0">
        <w:rPr>
          <w:rFonts w:ascii="Courier" w:hAnsi="Courier"/>
          <w:b/>
          <w:bCs/>
        </w:rPr>
        <w:t>{iabcdefg0_drz.fits}</w:t>
      </w:r>
      <w:r>
        <w:t xml:space="preserve">.  This can be useful if </w:t>
      </w:r>
      <w:r w:rsidR="00EC2AA0">
        <w:t xml:space="preserve">the user desires to analyze a </w:t>
      </w:r>
      <w:r>
        <w:t xml:space="preserve">set of images </w:t>
      </w:r>
      <w:r w:rsidR="00EC2AA0">
        <w:t xml:space="preserve">that have </w:t>
      </w:r>
      <w:r>
        <w:t xml:space="preserve">all </w:t>
      </w:r>
      <w:r w:rsidR="00EC2AA0">
        <w:t xml:space="preserve">been </w:t>
      </w:r>
      <w:r>
        <w:t xml:space="preserve">associated into a single drizzle product.  This </w:t>
      </w:r>
      <w:r w:rsidR="00EC2AA0">
        <w:t xml:space="preserve">WCS specification </w:t>
      </w:r>
      <w:r>
        <w:t xml:space="preserve">will “push” the reference-frame coordinates into the appropriate drizzled frame.  </w:t>
      </w:r>
      <w:r w:rsidR="00EC2AA0">
        <w:t>If no WCS is specified</w:t>
      </w:r>
      <w:r>
        <w:t xml:space="preserve">, the WCS </w:t>
      </w:r>
      <w:r w:rsidR="00EC2AA0">
        <w:t>will have</w:t>
      </w:r>
      <w:r>
        <w:t xml:space="preserve"> the target coordinate (from the </w:t>
      </w:r>
      <w:r w:rsidRPr="005C392C">
        <w:rPr>
          <w:rFonts w:ascii="Courier" w:hAnsi="Courier"/>
        </w:rPr>
        <w:t>flt</w:t>
      </w:r>
      <w:r>
        <w:t>-image header) at coordinate (0,</w:t>
      </w:r>
      <w:r w:rsidR="00C1628B">
        <w:t xml:space="preserve"> </w:t>
      </w:r>
      <w:r>
        <w:t>0) with the pixel-scale appropriate for that detector</w:t>
      </w:r>
      <w:r w:rsidR="00C1628B">
        <w:t xml:space="preserve"> (and of course N</w:t>
      </w:r>
      <w:r w:rsidR="00AD3D9E">
        <w:t>orth</w:t>
      </w:r>
      <w:r w:rsidR="00C1628B">
        <w:t xml:space="preserve"> up)</w:t>
      </w:r>
      <w:r>
        <w:t>.</w:t>
      </w:r>
    </w:p>
    <w:p w14:paraId="778BCE6A" w14:textId="109FB8F8" w:rsidR="00B304EB" w:rsidRDefault="00EC2AA0" w:rsidP="00EF4E68">
      <w:pPr>
        <w:pStyle w:val="BodyNoIndent"/>
        <w:jc w:val="left"/>
      </w:pPr>
      <w:r>
        <w:t xml:space="preserve">Finally, </w:t>
      </w:r>
      <w:r w:rsidR="00B304EB">
        <w:t xml:space="preserve">the WCS </w:t>
      </w:r>
      <w:r>
        <w:t>can be</w:t>
      </w:r>
      <w:r w:rsidR="00B304EB">
        <w:t xml:space="preserve"> specified </w:t>
      </w:r>
      <w:r w:rsidR="003F0D10">
        <w:t xml:space="preserve">implicitly </w:t>
      </w:r>
      <w:r w:rsidR="00B304EB">
        <w:t xml:space="preserve">with a </w:t>
      </w:r>
      <w:r w:rsidR="0049122B" w:rsidRPr="0049122B">
        <w:rPr>
          <w:rFonts w:ascii="Courier" w:hAnsi="Courier"/>
        </w:rPr>
        <w:t>_mat</w:t>
      </w:r>
      <w:r w:rsidR="00B304EB">
        <w:t xml:space="preserve"> file</w:t>
      </w:r>
      <w:r>
        <w:t xml:space="preserve"> (an output from the </w:t>
      </w:r>
      <w:r w:rsidRPr="00EC2AA0">
        <w:rPr>
          <w:rFonts w:ascii="Courier" w:hAnsi="Courier"/>
        </w:rPr>
        <w:t>hst2collate</w:t>
      </w:r>
      <w:r>
        <w:t xml:space="preserve"> routine</w:t>
      </w:r>
      <w:r w:rsidR="00AD3D9E">
        <w:t xml:space="preserve">, see </w:t>
      </w:r>
      <w:r w:rsidR="00AD3D9E" w:rsidRPr="00421DA4">
        <w:rPr>
          <w:b/>
          <w:bCs/>
          <w:color w:val="0070C0"/>
        </w:rPr>
        <w:t>Appendix H</w:t>
      </w:r>
      <w:r>
        <w:t xml:space="preserve">).  In this case, </w:t>
      </w:r>
      <w:r w:rsidR="00B304EB">
        <w:t xml:space="preserve">it will formally decouple the RA and Dec determined from the image header from the reference frame.  The reference frame will </w:t>
      </w:r>
      <w:r w:rsidR="00E12CFF">
        <w:t xml:space="preserve">instead </w:t>
      </w:r>
      <w:r w:rsidR="00B304EB">
        <w:t>be specified by the transformation implied by a list of point associations between star-positions in the reference frame and star positions previously measured in this</w:t>
      </w:r>
      <w:r>
        <w:t xml:space="preserve"> particular</w:t>
      </w:r>
      <w:r w:rsidR="00B304EB">
        <w:t xml:space="preserve"> </w:t>
      </w:r>
      <w:r w:rsidRPr="00EC2AA0">
        <w:rPr>
          <w:rFonts w:ascii="Courier" w:hAnsi="Courier"/>
        </w:rPr>
        <w:t>_</w:t>
      </w:r>
      <w:r w:rsidR="00B304EB" w:rsidRPr="00EC2AA0">
        <w:rPr>
          <w:rFonts w:ascii="Courier" w:hAnsi="Courier"/>
        </w:rPr>
        <w:t>flt</w:t>
      </w:r>
      <w:r w:rsidR="00B304EB">
        <w:t xml:space="preserve"> frame.  The star positions for the point associations are given in a file with a name such as:  </w:t>
      </w:r>
      <w:proofErr w:type="spellStart"/>
      <w:r w:rsidR="00B304EB" w:rsidRPr="0049122B">
        <w:rPr>
          <w:rFonts w:ascii="Courier" w:hAnsi="Courier"/>
        </w:rPr>
        <w:t>iabcdefgq_mat.</w:t>
      </w:r>
      <w:r w:rsidR="0049122B" w:rsidRPr="0049122B">
        <w:rPr>
          <w:rFonts w:ascii="Courier" w:hAnsi="Courier"/>
        </w:rPr>
        <w:t>UVuvWw</w:t>
      </w:r>
      <w:proofErr w:type="spellEnd"/>
      <w:r w:rsidR="0049122B">
        <w:t xml:space="preserve">.  The first two columns of the file </w:t>
      </w:r>
      <w:r w:rsidR="00C1628B">
        <w:t>correspond to</w:t>
      </w:r>
      <w:r w:rsidR="0049122B">
        <w:t xml:space="preserve"> the position for the cross-identified star in the reference frame (</w:t>
      </w:r>
      <w:r w:rsidR="0049122B" w:rsidRPr="0049122B">
        <w:rPr>
          <w:rFonts w:ascii="Courier" w:hAnsi="Courier"/>
        </w:rPr>
        <w:t>UV</w:t>
      </w:r>
      <w:r w:rsidR="0049122B">
        <w:t xml:space="preserve">) and the second two </w:t>
      </w:r>
      <w:r w:rsidR="00C1628B">
        <w:t>to</w:t>
      </w:r>
      <w:r w:rsidR="0049122B">
        <w:t xml:space="preserve"> the position for the </w:t>
      </w:r>
      <w:r>
        <w:t>same</w:t>
      </w:r>
      <w:r w:rsidR="0049122B">
        <w:t xml:space="preserve"> star in the distortion-corrected frame (</w:t>
      </w:r>
      <w:proofErr w:type="spellStart"/>
      <w:r w:rsidR="0049122B" w:rsidRPr="0049122B">
        <w:rPr>
          <w:rFonts w:ascii="Courier" w:hAnsi="Courier"/>
        </w:rPr>
        <w:t>uv</w:t>
      </w:r>
      <w:proofErr w:type="spellEnd"/>
      <w:r w:rsidR="0049122B">
        <w:t>)</w:t>
      </w:r>
      <w:r>
        <w:t xml:space="preserve"> of </w:t>
      </w:r>
      <w:r w:rsidR="00256066">
        <w:t>the particular</w:t>
      </w:r>
      <w:r>
        <w:t xml:space="preserve"> exposure</w:t>
      </w:r>
      <w:r w:rsidR="0049122B">
        <w:t>.  The next column (</w:t>
      </w:r>
      <w:r w:rsidR="0049122B" w:rsidRPr="0049122B">
        <w:rPr>
          <w:rFonts w:ascii="Courier" w:hAnsi="Courier"/>
        </w:rPr>
        <w:t>W</w:t>
      </w:r>
      <w:r w:rsidR="0049122B">
        <w:t>) is the magnitude of the source in the reference frame, and the final column (</w:t>
      </w:r>
      <w:r w:rsidR="0049122B" w:rsidRPr="0049122B">
        <w:rPr>
          <w:rFonts w:ascii="Courier" w:hAnsi="Courier"/>
        </w:rPr>
        <w:t>w</w:t>
      </w:r>
      <w:r w:rsidR="0049122B">
        <w:t xml:space="preserve">) is the magnitude of the source in the local distortion-corrected frame.  </w:t>
      </w:r>
      <w:r>
        <w:t xml:space="preserve">One of the reasons for using this WCS specification is </w:t>
      </w:r>
      <w:r w:rsidR="00C1628B">
        <w:t xml:space="preserve">to allow insertion of </w:t>
      </w:r>
      <w:r>
        <w:t xml:space="preserve">artificial stars </w:t>
      </w:r>
      <w:r w:rsidR="00C1628B">
        <w:t>at</w:t>
      </w:r>
      <w:r>
        <w:t xml:space="preserve"> consistent locations with accurate PSFs into individual exposures.</w:t>
      </w:r>
    </w:p>
    <w:p w14:paraId="317C0D9C" w14:textId="77777777" w:rsidR="00B83895" w:rsidRDefault="00B83895" w:rsidP="00F95BAB">
      <w:pPr>
        <w:pStyle w:val="BodyNoIndent"/>
        <w:tabs>
          <w:tab w:val="clear" w:pos="4770"/>
          <w:tab w:val="left" w:pos="3186"/>
        </w:tabs>
        <w:jc w:val="left"/>
      </w:pPr>
    </w:p>
    <w:p w14:paraId="37AFFAAB" w14:textId="229B3BBB" w:rsidR="00F94777" w:rsidRPr="00574F25" w:rsidRDefault="00F94777" w:rsidP="00F94777">
      <w:pPr>
        <w:pStyle w:val="BodyNoIndent"/>
        <w:jc w:val="left"/>
        <w:rPr>
          <w:b/>
          <w:bCs/>
          <w:sz w:val="32"/>
          <w:szCs w:val="32"/>
        </w:rPr>
      </w:pPr>
      <w:r w:rsidRPr="00574F25">
        <w:rPr>
          <w:b/>
          <w:bCs/>
          <w:sz w:val="32"/>
          <w:szCs w:val="32"/>
        </w:rPr>
        <w:t>3.</w:t>
      </w:r>
      <w:r w:rsidR="00E12CFF">
        <w:rPr>
          <w:b/>
          <w:bCs/>
          <w:sz w:val="32"/>
          <w:szCs w:val="32"/>
        </w:rPr>
        <w:t>6</w:t>
      </w:r>
      <w:r w:rsidR="001F2FA0" w:rsidRPr="00574F25">
        <w:rPr>
          <w:b/>
          <w:bCs/>
          <w:sz w:val="32"/>
          <w:szCs w:val="32"/>
        </w:rPr>
        <w:t xml:space="preserve">  </w:t>
      </w:r>
      <w:r w:rsidRPr="00574F25">
        <w:rPr>
          <w:b/>
          <w:bCs/>
          <w:sz w:val="32"/>
          <w:szCs w:val="32"/>
        </w:rPr>
        <w:t>Auxiliary Image Outputs</w:t>
      </w:r>
      <w:r w:rsidR="00E12CFF">
        <w:rPr>
          <w:b/>
          <w:bCs/>
          <w:sz w:val="32"/>
          <w:szCs w:val="32"/>
        </w:rPr>
        <w:t xml:space="preserve"> (</w:t>
      </w:r>
      <w:r w:rsidR="00E12CFF" w:rsidRPr="00421DA4">
        <w:rPr>
          <w:rFonts w:ascii="Courier" w:hAnsi="Courier"/>
          <w:b/>
          <w:bCs/>
          <w:sz w:val="32"/>
          <w:szCs w:val="32"/>
        </w:rPr>
        <w:t>SHOW_</w:t>
      </w:r>
      <w:r w:rsidR="00E12CFF">
        <w:rPr>
          <w:rFonts w:ascii="Courier" w:hAnsi="Courier"/>
          <w:b/>
          <w:bCs/>
          <w:sz w:val="32"/>
          <w:szCs w:val="32"/>
        </w:rPr>
        <w:t xml:space="preserve">SUB+, </w:t>
      </w:r>
      <w:proofErr w:type="spellStart"/>
      <w:r w:rsidR="00E12CFF">
        <w:rPr>
          <w:rFonts w:ascii="Courier" w:hAnsi="Courier"/>
          <w:b/>
          <w:bCs/>
          <w:sz w:val="32"/>
          <w:szCs w:val="32"/>
        </w:rPr>
        <w:t>etc</w:t>
      </w:r>
      <w:proofErr w:type="spellEnd"/>
      <w:r w:rsidR="00E12CFF">
        <w:rPr>
          <w:b/>
          <w:bCs/>
          <w:sz w:val="32"/>
          <w:szCs w:val="32"/>
        </w:rPr>
        <w:t>)</w:t>
      </w:r>
    </w:p>
    <w:p w14:paraId="21F34A2D" w14:textId="77777777" w:rsidR="00E12CFF" w:rsidRDefault="00F94777" w:rsidP="00F94777">
      <w:pPr>
        <w:pStyle w:val="BodyNoIndent"/>
        <w:jc w:val="left"/>
      </w:pPr>
      <w:r>
        <w:t xml:space="preserve">The </w:t>
      </w:r>
      <w:r w:rsidRPr="00F94777">
        <w:rPr>
          <w:rFonts w:ascii="Courier" w:hAnsi="Courier"/>
        </w:rPr>
        <w:t>hst1pass</w:t>
      </w:r>
      <w:r>
        <w:t xml:space="preserve"> routine is capable of outputting some diagnostic images to aid in understanding what i</w:t>
      </w:r>
      <w:r w:rsidR="00937B84">
        <w:t>t has done</w:t>
      </w:r>
      <w:r>
        <w:t xml:space="preserve">.  The default is to not output any additional images, but </w:t>
      </w:r>
      <w:r w:rsidR="007C771C">
        <w:t xml:space="preserve">to output </w:t>
      </w:r>
      <w:r w:rsidR="00CA56FC">
        <w:t>only</w:t>
      </w:r>
      <w:r w:rsidR="007C771C">
        <w:t xml:space="preserve"> </w:t>
      </w:r>
      <w:r>
        <w:t>the star list</w:t>
      </w:r>
      <w:r w:rsidR="00937B84">
        <w:t xml:space="preserve"> and </w:t>
      </w:r>
      <w:r w:rsidR="00CA56FC">
        <w:t xml:space="preserve">possible </w:t>
      </w:r>
      <w:r w:rsidR="00937B84">
        <w:t>changes to the PSF used</w:t>
      </w:r>
      <w:r>
        <w:t xml:space="preserve">.  </w:t>
      </w:r>
      <w:r w:rsidR="00CA56FC">
        <w:t>V</w:t>
      </w:r>
      <w:r>
        <w:t>arious outputs can be enabled by toggling flag</w:t>
      </w:r>
      <w:r w:rsidR="00825143">
        <w:t>s</w:t>
      </w:r>
      <w:r>
        <w:t xml:space="preserve"> on the command line.</w:t>
      </w:r>
      <w:r w:rsidR="00301A71">
        <w:t xml:space="preserve">  </w:t>
      </w:r>
    </w:p>
    <w:p w14:paraId="0585C7E2" w14:textId="246DD9EE" w:rsidR="00672704" w:rsidRDefault="00E12CFF" w:rsidP="00F94777">
      <w:pPr>
        <w:pStyle w:val="BodyNoIndent"/>
        <w:jc w:val="left"/>
      </w:pPr>
      <w:r>
        <w:t xml:space="preserve">With a </w:t>
      </w:r>
      <w:r w:rsidRPr="00421DA4">
        <w:rPr>
          <w:rFonts w:ascii="Courier" w:hAnsi="Courier"/>
        </w:rPr>
        <w:t>“+”</w:t>
      </w:r>
      <w:r>
        <w:t xml:space="preserve"> toggle, the </w:t>
      </w:r>
      <w:r w:rsidR="00301A71">
        <w:t xml:space="preserve">output image has the input image </w:t>
      </w:r>
      <w:proofErr w:type="spellStart"/>
      <w:r w:rsidR="001F2FA0">
        <w:t>rootname</w:t>
      </w:r>
      <w:proofErr w:type="spellEnd"/>
      <w:r w:rsidR="001F2FA0">
        <w:t xml:space="preserve"> </w:t>
      </w:r>
      <w:r w:rsidR="00301A71">
        <w:t xml:space="preserve">and the three letters after the underscore replace </w:t>
      </w:r>
      <w:r w:rsidR="00301A71" w:rsidRPr="00301A71">
        <w:rPr>
          <w:rFonts w:ascii="Courier" w:hAnsi="Courier"/>
        </w:rPr>
        <w:t>flt</w:t>
      </w:r>
      <w:r w:rsidR="00301A71">
        <w:t xml:space="preserve"> / </w:t>
      </w:r>
      <w:proofErr w:type="spellStart"/>
      <w:r w:rsidR="00301A71" w:rsidRPr="00301A71">
        <w:rPr>
          <w:rFonts w:ascii="Courier" w:hAnsi="Courier"/>
        </w:rPr>
        <w:t>flc</w:t>
      </w:r>
      <w:proofErr w:type="spellEnd"/>
      <w:r w:rsidR="00301A71">
        <w:t xml:space="preserve">; for example,  </w:t>
      </w:r>
      <w:proofErr w:type="spellStart"/>
      <w:r w:rsidR="00301A71" w:rsidRPr="00301A71">
        <w:rPr>
          <w:rFonts w:ascii="Courier" w:hAnsi="Courier"/>
        </w:rPr>
        <w:t>imgestemq_</w:t>
      </w:r>
      <w:r w:rsidR="00D15745">
        <w:rPr>
          <w:rFonts w:ascii="Courier" w:hAnsi="Courier"/>
        </w:rPr>
        <w:t>sub</w:t>
      </w:r>
      <w:r w:rsidR="00301A71" w:rsidRPr="00301A71">
        <w:rPr>
          <w:rFonts w:ascii="Courier" w:hAnsi="Courier"/>
        </w:rPr>
        <w:t>.fits</w:t>
      </w:r>
      <w:proofErr w:type="spellEnd"/>
      <w:r w:rsidR="00301A71">
        <w:t>.</w:t>
      </w:r>
      <w:r w:rsidR="00063D31">
        <w:t xml:space="preserve">  </w:t>
      </w:r>
      <w:r>
        <w:t xml:space="preserve"> </w:t>
      </w:r>
      <w:r w:rsidR="00063D31">
        <w:t>Note that these output images are provided</w:t>
      </w:r>
      <w:r w:rsidR="00825143">
        <w:t xml:space="preserve"> as simple zero-extension </w:t>
      </w:r>
      <w:r w:rsidR="00825143" w:rsidRPr="00825143">
        <w:rPr>
          <w:rFonts w:ascii="Courier" w:hAnsi="Courier"/>
        </w:rPr>
        <w:t>fits</w:t>
      </w:r>
      <w:r w:rsidR="00825143">
        <w:t xml:space="preserve"> images</w:t>
      </w:r>
      <w:r w:rsidR="00063D31">
        <w:t xml:space="preserve"> in the </w:t>
      </w:r>
      <w:r w:rsidR="00825143">
        <w:t xml:space="preserve">code’s </w:t>
      </w:r>
      <w:r w:rsidR="00063D31">
        <w:t xml:space="preserve">internal representation </w:t>
      </w:r>
      <w:r w:rsidR="00063D31">
        <w:lastRenderedPageBreak/>
        <w:t>of the detector.  For example, WFC3/UVIS has two 4096</w:t>
      </w:r>
      <w:r w:rsidR="00063D31">
        <w:sym w:font="Symbol" w:char="F0B4"/>
      </w:r>
      <w:r w:rsidR="00063D31">
        <w:t xml:space="preserve">2051 detectors, WFC1 (the top chip) is in extension [4] of an </w:t>
      </w:r>
      <w:r w:rsidR="00063D31" w:rsidRPr="00063D31">
        <w:rPr>
          <w:rFonts w:ascii="Courier" w:hAnsi="Courier"/>
        </w:rPr>
        <w:t>_flt</w:t>
      </w:r>
      <w:r w:rsidR="00063D31">
        <w:t xml:space="preserve"> or </w:t>
      </w:r>
      <w:r w:rsidR="00063D31" w:rsidRPr="00063D31">
        <w:rPr>
          <w:rFonts w:ascii="Courier" w:hAnsi="Courier"/>
        </w:rPr>
        <w:t>_flc</w:t>
      </w:r>
      <w:r w:rsidR="00063D31">
        <w:t xml:space="preserve"> image, and WFC2 (the bottom chip) is in extension [1].  For simplicity, this is represented as a single 4096</w:t>
      </w:r>
      <w:r w:rsidR="00063D31">
        <w:sym w:font="Symbol" w:char="F0B4"/>
      </w:r>
      <w:r w:rsidR="00063D31">
        <w:t>4096 image</w:t>
      </w:r>
      <w:r w:rsidR="00466F37">
        <w:t xml:space="preserve"> in the meta-frame</w:t>
      </w:r>
      <w:r w:rsidR="00063D31">
        <w:t>, with the bottom chip in [1:4096,1:2048] and the top chip in [1:4096,2049:4096].  Note that for WFC3/UVIS, we have stripped off the three pixels</w:t>
      </w:r>
      <w:r w:rsidR="008104A3">
        <w:t xml:space="preserve"> adjacent to the chip-gap</w:t>
      </w:r>
      <w:r w:rsidR="00063D31">
        <w:t xml:space="preserve">, since analysis shows them </w:t>
      </w:r>
      <w:r w:rsidR="00825143">
        <w:t xml:space="preserve">to </w:t>
      </w:r>
      <w:r w:rsidR="00063D31">
        <w:t xml:space="preserve">have grossly different row </w:t>
      </w:r>
      <w:r w:rsidR="00825143">
        <w:t>heights</w:t>
      </w:r>
      <w:r w:rsidR="00063D31">
        <w:t xml:space="preserve"> relative to the rest of the detector.  ACS/WFC </w:t>
      </w:r>
      <w:r w:rsidR="00825143">
        <w:t>has a</w:t>
      </w:r>
      <w:r w:rsidR="00063D31">
        <w:t xml:space="preserve"> similar</w:t>
      </w:r>
      <w:r w:rsidR="00825143">
        <w:t xml:space="preserve"> shape</w:t>
      </w:r>
      <w:r w:rsidR="00063D31">
        <w:t xml:space="preserve"> to WFC3/UVIS, except that it does not have any problem rows.  For WFPC2, we put the four 800</w:t>
      </w:r>
      <w:r w:rsidR="00063D31">
        <w:sym w:font="Symbol" w:char="F0B4"/>
      </w:r>
      <w:r w:rsidR="00063D31">
        <w:t>800 chips into a 1600</w:t>
      </w:r>
      <w:r w:rsidR="00063D31">
        <w:sym w:font="Symbol" w:char="F0B4"/>
      </w:r>
      <w:r w:rsidR="00063D31">
        <w:t>1600 with the chips all oriented with the vertex in the lower left.</w:t>
      </w:r>
      <w:r w:rsidR="00CA56FC">
        <w:t xml:space="preserve">   </w:t>
      </w:r>
    </w:p>
    <w:p w14:paraId="7B4026B3" w14:textId="1A9A597E" w:rsidR="008E5DC4" w:rsidRPr="007E0F7B" w:rsidRDefault="00CA56FC" w:rsidP="00F94777">
      <w:pPr>
        <w:pStyle w:val="BodyNoIndent"/>
        <w:jc w:val="left"/>
        <w:rPr>
          <w:color w:val="FFC000"/>
        </w:rPr>
      </w:pPr>
      <w:r>
        <w:t xml:space="preserve">If the user desires to have these auxiliary images placed into the shell of a multi-extension pipeline product image, then instead of </w:t>
      </w:r>
      <w:r w:rsidR="00E12CFF" w:rsidRPr="007C4A9D">
        <w:rPr>
          <w:rFonts w:ascii="Courier" w:hAnsi="Courier"/>
        </w:rPr>
        <w:t>“+”</w:t>
      </w:r>
      <w:r>
        <w:t xml:space="preserve">, one should use </w:t>
      </w:r>
      <w:r w:rsidR="00E12CFF" w:rsidRPr="007C4A9D">
        <w:rPr>
          <w:rFonts w:ascii="Courier" w:hAnsi="Courier"/>
        </w:rPr>
        <w:t>“</w:t>
      </w:r>
      <w:r w:rsidR="00E12CFF">
        <w:rPr>
          <w:rFonts w:ascii="Courier" w:hAnsi="Courier"/>
        </w:rPr>
        <w:t>~</w:t>
      </w:r>
      <w:r w:rsidR="00E12CFF" w:rsidRPr="007C4A9D">
        <w:rPr>
          <w:rFonts w:ascii="Courier" w:hAnsi="Courier"/>
        </w:rPr>
        <w:t>”</w:t>
      </w:r>
      <w:r w:rsidR="00672704">
        <w:t>.  This is only valid for real images</w:t>
      </w:r>
      <w:r w:rsidR="007E0F7B">
        <w:t xml:space="preserve"> and does</w:t>
      </w:r>
      <w:r w:rsidR="00C1628B">
        <w:t xml:space="preserve"> </w:t>
      </w:r>
      <w:r w:rsidR="007E0F7B">
        <w:t>n</w:t>
      </w:r>
      <w:r w:rsidR="00C1628B">
        <w:t>o</w:t>
      </w:r>
      <w:r w:rsidR="007E0F7B">
        <w:t>t yet work for some platforms (such as WFPC2 or HRC)</w:t>
      </w:r>
      <w:r w:rsidR="00672704">
        <w:t xml:space="preserve">.  The reason to allow images to be inserted into </w:t>
      </w:r>
      <w:r w:rsidR="008330FF">
        <w:t xml:space="preserve">existing </w:t>
      </w:r>
      <w:r w:rsidR="008330FF" w:rsidRPr="00421DA4">
        <w:rPr>
          <w:rFonts w:ascii="Courier" w:hAnsi="Courier"/>
        </w:rPr>
        <w:t>flt</w:t>
      </w:r>
      <w:r w:rsidR="008330FF">
        <w:t>/</w:t>
      </w:r>
      <w:r w:rsidR="008330FF" w:rsidRPr="00421DA4">
        <w:rPr>
          <w:rFonts w:ascii="Courier" w:hAnsi="Courier"/>
        </w:rPr>
        <w:t>flc</w:t>
      </w:r>
      <w:r w:rsidR="008330FF">
        <w:t xml:space="preserve"> “shell” images </w:t>
      </w:r>
      <w:r w:rsidR="00672704">
        <w:t xml:space="preserve"> is to allow them to more easily be handled by procedures </w:t>
      </w:r>
      <w:r w:rsidR="006007A8">
        <w:t>(</w:t>
      </w:r>
      <w:r w:rsidR="00672704">
        <w:t xml:space="preserve">such as </w:t>
      </w:r>
      <w:r w:rsidR="00672704" w:rsidRPr="00C313F6">
        <w:rPr>
          <w:rFonts w:ascii="Courier" w:hAnsi="Courier"/>
        </w:rPr>
        <w:t>astrodrizzle</w:t>
      </w:r>
      <w:r w:rsidR="006007A8">
        <w:t xml:space="preserve">) </w:t>
      </w:r>
      <w:r w:rsidR="00E12CFF">
        <w:t xml:space="preserve">that expect </w:t>
      </w:r>
      <w:r w:rsidR="006007A8">
        <w:t>a certain form for input images.</w:t>
      </w:r>
      <w:r w:rsidR="00672704">
        <w:t xml:space="preserve">  Note that the error and DQ array information is not modified</w:t>
      </w:r>
      <w:r w:rsidR="00C1628B">
        <w:t>:  only the pixel array is modified</w:t>
      </w:r>
      <w:r w:rsidR="00672704">
        <w:t>.</w:t>
      </w:r>
      <w:r w:rsidR="00C313F6" w:rsidRPr="004B4BCA">
        <w:rPr>
          <w:color w:val="000000" w:themeColor="text1"/>
        </w:rPr>
        <w:t xml:space="preserve">  The routine will minimally update the header in the first blank</w:t>
      </w:r>
      <w:r w:rsidR="006007A8" w:rsidRPr="004B4BCA">
        <w:rPr>
          <w:color w:val="000000" w:themeColor="text1"/>
        </w:rPr>
        <w:t xml:space="preserve"> </w:t>
      </w:r>
      <w:r w:rsidR="006007A8" w:rsidRPr="004B4BCA">
        <w:rPr>
          <w:rFonts w:ascii="Courier" w:hAnsi="Courier"/>
          <w:color w:val="000000" w:themeColor="text1"/>
        </w:rPr>
        <w:t>HISTORY</w:t>
      </w:r>
      <w:r w:rsidR="00C313F6" w:rsidRPr="004B4BCA">
        <w:rPr>
          <w:color w:val="000000" w:themeColor="text1"/>
        </w:rPr>
        <w:t xml:space="preserve"> line with a keyword </w:t>
      </w:r>
      <w:r w:rsidR="00C313F6" w:rsidRPr="004B4BCA">
        <w:rPr>
          <w:rFonts w:ascii="Courier" w:hAnsi="Courier"/>
          <w:color w:val="000000" w:themeColor="text1"/>
        </w:rPr>
        <w:t xml:space="preserve">HST1PASS = </w:t>
      </w:r>
      <w:r w:rsidR="001519B0" w:rsidRPr="004B4BCA">
        <w:rPr>
          <w:rFonts w:ascii="Courier" w:hAnsi="Courier"/>
          <w:color w:val="000000" w:themeColor="text1"/>
        </w:rPr>
        <w:t>ART/</w:t>
      </w:r>
      <w:r w:rsidR="00C313F6" w:rsidRPr="004B4BCA">
        <w:rPr>
          <w:rFonts w:ascii="Courier" w:hAnsi="Courier"/>
          <w:color w:val="000000" w:themeColor="text1"/>
        </w:rPr>
        <w:t>SUB</w:t>
      </w:r>
      <w:r w:rsidR="001519B0" w:rsidRPr="004B4BCA">
        <w:rPr>
          <w:rFonts w:ascii="Courier" w:hAnsi="Courier"/>
          <w:color w:val="000000" w:themeColor="text1"/>
        </w:rPr>
        <w:t>/USE/etc</w:t>
      </w:r>
      <w:r w:rsidR="00C313F6" w:rsidRPr="004B4BCA">
        <w:rPr>
          <w:color w:val="000000" w:themeColor="text1"/>
        </w:rPr>
        <w:t xml:space="preserve">. </w:t>
      </w:r>
    </w:p>
    <w:p w14:paraId="283DDED0" w14:textId="2E67FEA2" w:rsidR="00466F37" w:rsidRDefault="00937B84" w:rsidP="00F94777">
      <w:pPr>
        <w:pStyle w:val="BodyNoIndent"/>
        <w:jc w:val="left"/>
      </w:pPr>
      <w:r>
        <w:rPr>
          <w:rFonts w:ascii="Courier" w:hAnsi="Courier"/>
          <w:b/>
          <w:bCs/>
        </w:rPr>
        <w:t>SHOW</w:t>
      </w:r>
      <w:r w:rsidR="00490707">
        <w:rPr>
          <w:rFonts w:ascii="Courier" w:hAnsi="Courier"/>
          <w:b/>
          <w:bCs/>
        </w:rPr>
        <w:t>_</w:t>
      </w:r>
      <w:r w:rsidR="00F94777" w:rsidRPr="00F94777">
        <w:rPr>
          <w:rFonts w:ascii="Courier" w:hAnsi="Courier"/>
          <w:b/>
          <w:bCs/>
        </w:rPr>
        <w:t>USE</w:t>
      </w:r>
      <w:r w:rsidR="00CA56FC">
        <w:rPr>
          <w:rFonts w:ascii="Courier" w:hAnsi="Courier"/>
          <w:b/>
          <w:bCs/>
        </w:rPr>
        <w:t>+</w:t>
      </w:r>
      <w:r w:rsidR="00F94777">
        <w:rPr>
          <w:rFonts w:ascii="Courier" w:hAnsi="Courier"/>
          <w:b/>
          <w:bCs/>
        </w:rPr>
        <w:t>:</w:t>
      </w:r>
      <w:r w:rsidR="00F94777">
        <w:t xml:space="preserve">  </w:t>
      </w:r>
      <w:r w:rsidR="00301A71">
        <w:t>T</w:t>
      </w:r>
      <w:r w:rsidR="00F94777">
        <w:t>h</w:t>
      </w:r>
      <w:r w:rsidR="00466F37">
        <w:t xml:space="preserve">e </w:t>
      </w:r>
      <w:r w:rsidR="00466F37" w:rsidRPr="00466F37">
        <w:rPr>
          <w:rFonts w:ascii="Courier" w:hAnsi="Courier"/>
        </w:rPr>
        <w:t>_use</w:t>
      </w:r>
      <w:r w:rsidR="00F94777">
        <w:t xml:space="preserve"> output image simply reports the image that was read in from the file and is searched through for stars.  This image is not necessarily identical to the input image.  </w:t>
      </w:r>
      <w:r w:rsidR="00825143">
        <w:t>For example, s</w:t>
      </w:r>
      <w:r w:rsidR="00F94777">
        <w:t xml:space="preserve">aturated-star processing </w:t>
      </w:r>
      <w:r w:rsidR="008104A3">
        <w:t xml:space="preserve">may have </w:t>
      </w:r>
      <w:r w:rsidR="00F94777">
        <w:t>been performed, which puts a peak at the center of contiguous saturated distributions.</w:t>
      </w:r>
      <w:r w:rsidR="00CA56FC">
        <w:t xml:space="preserve">  The name of the </w:t>
      </w:r>
      <w:r w:rsidR="00672704">
        <w:t>output</w:t>
      </w:r>
      <w:r w:rsidR="00CA56FC">
        <w:t xml:space="preserve"> image will be:</w:t>
      </w:r>
      <w:r w:rsidR="00CA56FC" w:rsidRPr="00CA56FC">
        <w:rPr>
          <w:rFonts w:ascii="Courier" w:hAnsi="Courier"/>
        </w:rPr>
        <w:t xml:space="preserve"> </w:t>
      </w:r>
      <w:proofErr w:type="spellStart"/>
      <w:r w:rsidR="00CA56FC" w:rsidRPr="00301A71">
        <w:rPr>
          <w:rFonts w:ascii="Courier" w:hAnsi="Courier"/>
        </w:rPr>
        <w:t>i</w:t>
      </w:r>
      <w:r w:rsidR="00CA56FC">
        <w:rPr>
          <w:rFonts w:ascii="Courier" w:hAnsi="Courier"/>
        </w:rPr>
        <w:t>abcdefg</w:t>
      </w:r>
      <w:r w:rsidR="00CA56FC" w:rsidRPr="00301A71">
        <w:rPr>
          <w:rFonts w:ascii="Courier" w:hAnsi="Courier"/>
        </w:rPr>
        <w:t>q_</w:t>
      </w:r>
      <w:r w:rsidR="00CA56FC">
        <w:rPr>
          <w:rFonts w:ascii="Courier" w:hAnsi="Courier"/>
        </w:rPr>
        <w:t>use</w:t>
      </w:r>
      <w:r w:rsidR="00CA56FC" w:rsidRPr="00301A71">
        <w:rPr>
          <w:rFonts w:ascii="Courier" w:hAnsi="Courier"/>
        </w:rPr>
        <w:t>.fits</w:t>
      </w:r>
      <w:proofErr w:type="spellEnd"/>
      <w:r w:rsidR="00CA56FC">
        <w:t>.</w:t>
      </w:r>
    </w:p>
    <w:p w14:paraId="6698D7F5" w14:textId="34180979" w:rsidR="00F94777" w:rsidRDefault="00466F37" w:rsidP="00F94777">
      <w:pPr>
        <w:pStyle w:val="BodyNoIndent"/>
        <w:jc w:val="left"/>
      </w:pPr>
      <w:r w:rsidRPr="00466F37">
        <w:rPr>
          <w:rFonts w:ascii="Courier" w:hAnsi="Courier"/>
          <w:b/>
          <w:bCs/>
        </w:rPr>
        <w:t>SHOW_ART</w:t>
      </w:r>
      <w:r w:rsidR="00CA56FC">
        <w:rPr>
          <w:rFonts w:ascii="Courier" w:hAnsi="Courier"/>
          <w:b/>
          <w:bCs/>
        </w:rPr>
        <w:t>+</w:t>
      </w:r>
      <w:r>
        <w:t xml:space="preserve">:  </w:t>
      </w:r>
      <w:r w:rsidR="00FD08DA">
        <w:t>If artificial stars are added to the image</w:t>
      </w:r>
      <w:r w:rsidR="00331468">
        <w:t xml:space="preserve"> (see </w:t>
      </w:r>
      <w:r w:rsidR="00331468" w:rsidRPr="00331468">
        <w:rPr>
          <w:b/>
          <w:bCs/>
          <w:color w:val="0070C0"/>
        </w:rPr>
        <w:t>Section 3.7</w:t>
      </w:r>
      <w:r w:rsidR="00331468">
        <w:t xml:space="preserve"> below)</w:t>
      </w:r>
      <w:r w:rsidR="00FD08DA">
        <w:t xml:space="preserve">, </w:t>
      </w:r>
      <w:r>
        <w:t>an</w:t>
      </w:r>
      <w:r w:rsidR="00FD08DA">
        <w:t xml:space="preserve"> output image</w:t>
      </w:r>
      <w:r>
        <w:t xml:space="preserve"> with just the artificial stars</w:t>
      </w:r>
      <w:r w:rsidR="00FD08DA">
        <w:t xml:space="preserve"> </w:t>
      </w:r>
      <w:r w:rsidR="00B83895">
        <w:t>will be</w:t>
      </w:r>
      <w:r w:rsidR="00FD08DA">
        <w:t xml:space="preserve"> </w:t>
      </w:r>
      <w:proofErr w:type="spellStart"/>
      <w:r w:rsidR="00FD08DA" w:rsidRPr="00301A71">
        <w:rPr>
          <w:rFonts w:ascii="Courier" w:hAnsi="Courier"/>
        </w:rPr>
        <w:t>i</w:t>
      </w:r>
      <w:r w:rsidR="00FD08DA">
        <w:rPr>
          <w:rFonts w:ascii="Courier" w:hAnsi="Courier"/>
        </w:rPr>
        <w:t>abcdefg</w:t>
      </w:r>
      <w:r w:rsidR="00131B48">
        <w:rPr>
          <w:rFonts w:ascii="Courier" w:hAnsi="Courier"/>
        </w:rPr>
        <w:t>q</w:t>
      </w:r>
      <w:r w:rsidR="00FD08DA" w:rsidRPr="00301A71">
        <w:rPr>
          <w:rFonts w:ascii="Courier" w:hAnsi="Courier"/>
        </w:rPr>
        <w:t>_</w:t>
      </w:r>
      <w:r w:rsidR="00FD08DA">
        <w:rPr>
          <w:rFonts w:ascii="Courier" w:hAnsi="Courier"/>
        </w:rPr>
        <w:t>a</w:t>
      </w:r>
      <w:r w:rsidR="00131B48">
        <w:rPr>
          <w:rFonts w:ascii="Courier" w:hAnsi="Courier"/>
        </w:rPr>
        <w:t>dd</w:t>
      </w:r>
      <w:r w:rsidR="00FD08DA" w:rsidRPr="00301A71">
        <w:rPr>
          <w:rFonts w:ascii="Courier" w:hAnsi="Courier"/>
        </w:rPr>
        <w:t>.fits</w:t>
      </w:r>
      <w:proofErr w:type="spellEnd"/>
      <w:r w:rsidR="00131B48">
        <w:t xml:space="preserve"> and the modified image will be </w:t>
      </w:r>
      <w:proofErr w:type="spellStart"/>
      <w:r w:rsidR="00131B48" w:rsidRPr="00301A71">
        <w:rPr>
          <w:rFonts w:ascii="Courier" w:hAnsi="Courier"/>
        </w:rPr>
        <w:t>i</w:t>
      </w:r>
      <w:r w:rsidR="00131B48">
        <w:rPr>
          <w:rFonts w:ascii="Courier" w:hAnsi="Courier"/>
        </w:rPr>
        <w:t>abcdefgq</w:t>
      </w:r>
      <w:r w:rsidR="00131B48" w:rsidRPr="00301A71">
        <w:rPr>
          <w:rFonts w:ascii="Courier" w:hAnsi="Courier"/>
        </w:rPr>
        <w:t>_</w:t>
      </w:r>
      <w:r w:rsidR="00131B48">
        <w:rPr>
          <w:rFonts w:ascii="Courier" w:hAnsi="Courier"/>
        </w:rPr>
        <w:t>art</w:t>
      </w:r>
      <w:r w:rsidR="00131B48" w:rsidRPr="00301A71">
        <w:rPr>
          <w:rFonts w:ascii="Courier" w:hAnsi="Courier"/>
        </w:rPr>
        <w:t>.fits</w:t>
      </w:r>
      <w:proofErr w:type="spellEnd"/>
      <w:r w:rsidR="00131B48">
        <w:t>.</w:t>
      </w:r>
      <w:r w:rsidR="001519B0">
        <w:t xml:space="preserve"> </w:t>
      </w:r>
      <w:r w:rsidR="00131B48">
        <w:t xml:space="preserve"> </w:t>
      </w:r>
      <w:r w:rsidR="001519B0">
        <w:t>If a “shell” image is specified (</w:t>
      </w:r>
      <w:r w:rsidR="001519B0" w:rsidRPr="001519B0">
        <w:rPr>
          <w:rFonts w:ascii="Courier" w:hAnsi="Courier"/>
        </w:rPr>
        <w:t>SHOW_ART~</w:t>
      </w:r>
      <w:r w:rsidR="001519B0">
        <w:t xml:space="preserve">), then it will output </w:t>
      </w:r>
      <w:proofErr w:type="spellStart"/>
      <w:r w:rsidR="001519B0" w:rsidRPr="00301A71">
        <w:rPr>
          <w:rFonts w:ascii="Courier" w:hAnsi="Courier"/>
        </w:rPr>
        <w:t>i</w:t>
      </w:r>
      <w:r w:rsidR="001519B0">
        <w:rPr>
          <w:rFonts w:ascii="Courier" w:hAnsi="Courier"/>
        </w:rPr>
        <w:t>abcdefg</w:t>
      </w:r>
      <w:r w:rsidR="00131B48">
        <w:rPr>
          <w:rFonts w:ascii="Courier" w:hAnsi="Courier"/>
        </w:rPr>
        <w:t>d</w:t>
      </w:r>
      <w:r w:rsidR="001519B0" w:rsidRPr="00301A71">
        <w:rPr>
          <w:rFonts w:ascii="Courier" w:hAnsi="Courier"/>
        </w:rPr>
        <w:t>_</w:t>
      </w:r>
      <w:r w:rsidR="001519B0">
        <w:rPr>
          <w:rFonts w:ascii="Courier" w:hAnsi="Courier"/>
        </w:rPr>
        <w:t>flt</w:t>
      </w:r>
      <w:r w:rsidR="001519B0" w:rsidRPr="00301A71">
        <w:rPr>
          <w:rFonts w:ascii="Courier" w:hAnsi="Courier"/>
        </w:rPr>
        <w:t>.fits</w:t>
      </w:r>
      <w:proofErr w:type="spellEnd"/>
      <w:r w:rsidR="00D15745">
        <w:t xml:space="preserve">, instead, </w:t>
      </w:r>
      <w:r w:rsidR="00131B48">
        <w:t xml:space="preserve">as the image with </w:t>
      </w:r>
      <w:r w:rsidR="00D15745">
        <w:t>only</w:t>
      </w:r>
      <w:r w:rsidR="00131B48">
        <w:t xml:space="preserve"> the artificial stars and </w:t>
      </w:r>
      <w:proofErr w:type="spellStart"/>
      <w:r w:rsidR="00131B48" w:rsidRPr="00301A71">
        <w:rPr>
          <w:rFonts w:ascii="Courier" w:hAnsi="Courier"/>
        </w:rPr>
        <w:t>i</w:t>
      </w:r>
      <w:r w:rsidR="00131B48">
        <w:rPr>
          <w:rFonts w:ascii="Courier" w:hAnsi="Courier"/>
        </w:rPr>
        <w:t>abcdefg</w:t>
      </w:r>
      <w:r w:rsidR="007C3A02">
        <w:rPr>
          <w:rFonts w:ascii="Courier" w:hAnsi="Courier"/>
        </w:rPr>
        <w:t>a</w:t>
      </w:r>
      <w:r w:rsidR="00131B48" w:rsidRPr="00301A71">
        <w:rPr>
          <w:rFonts w:ascii="Courier" w:hAnsi="Courier"/>
        </w:rPr>
        <w:t>_</w:t>
      </w:r>
      <w:r w:rsidR="00131B48">
        <w:rPr>
          <w:rFonts w:ascii="Courier" w:hAnsi="Courier"/>
        </w:rPr>
        <w:t>flt</w:t>
      </w:r>
      <w:r w:rsidR="00131B48" w:rsidRPr="00301A71">
        <w:rPr>
          <w:rFonts w:ascii="Courier" w:hAnsi="Courier"/>
        </w:rPr>
        <w:t>.fits</w:t>
      </w:r>
      <w:proofErr w:type="spellEnd"/>
      <w:r w:rsidR="00131B48">
        <w:t xml:space="preserve"> as the </w:t>
      </w:r>
      <w:r w:rsidR="007C3A02">
        <w:t xml:space="preserve">normal image with the stars added. </w:t>
      </w:r>
      <w:r w:rsidR="001519B0">
        <w:t xml:space="preserve"> </w:t>
      </w:r>
      <w:r w:rsidR="00D15745">
        <w:t>(Note the replacement of the ‘q’ in the 9</w:t>
      </w:r>
      <w:r w:rsidR="00D15745" w:rsidRPr="00D15745">
        <w:rPr>
          <w:vertAlign w:val="superscript"/>
        </w:rPr>
        <w:t>th</w:t>
      </w:r>
      <w:r w:rsidR="00D15745">
        <w:t xml:space="preserve"> position</w:t>
      </w:r>
      <w:r w:rsidR="008104A3">
        <w:rPr>
          <w:rStyle w:val="FootnoteReference"/>
        </w:rPr>
        <w:footnoteReference w:id="10"/>
      </w:r>
      <w:r w:rsidR="00331468">
        <w:t xml:space="preserve"> with ‘</w:t>
      </w:r>
      <w:r w:rsidR="00331468" w:rsidRPr="00331468">
        <w:rPr>
          <w:rFonts w:ascii="Courier" w:hAnsi="Courier"/>
        </w:rPr>
        <w:t>d</w:t>
      </w:r>
      <w:r w:rsidR="00331468">
        <w:t>’ or ‘</w:t>
      </w:r>
      <w:r w:rsidR="00331468" w:rsidRPr="00331468">
        <w:rPr>
          <w:rFonts w:ascii="Courier" w:hAnsi="Courier"/>
        </w:rPr>
        <w:t>a</w:t>
      </w:r>
      <w:r w:rsidR="00331468">
        <w:t>’</w:t>
      </w:r>
      <w:r w:rsidR="00D15745">
        <w:t xml:space="preserve">; this allows us to keep </w:t>
      </w:r>
      <w:r w:rsidR="00D15745" w:rsidRPr="00D15745">
        <w:rPr>
          <w:rFonts w:ascii="Courier" w:hAnsi="Courier"/>
        </w:rPr>
        <w:t>_flt</w:t>
      </w:r>
      <w:r w:rsidR="00D15745">
        <w:t>, which may be needed by drizzle or other routines for downstream analysis.</w:t>
      </w:r>
      <w:r w:rsidR="001519B0">
        <w:t xml:space="preserve">  See </w:t>
      </w:r>
      <w:r w:rsidR="001519B0" w:rsidRPr="00DF63C0">
        <w:rPr>
          <w:b/>
          <w:bCs/>
          <w:color w:val="0070C0"/>
        </w:rPr>
        <w:t>USE CASE #</w:t>
      </w:r>
      <w:r w:rsidR="00EE68BD">
        <w:rPr>
          <w:b/>
          <w:bCs/>
          <w:color w:val="0070C0"/>
        </w:rPr>
        <w:t>3</w:t>
      </w:r>
      <w:r w:rsidR="001519B0">
        <w:t xml:space="preserve"> in </w:t>
      </w:r>
      <w:r w:rsidR="00331468">
        <w:rPr>
          <w:b/>
          <w:bCs/>
          <w:color w:val="0070C0"/>
        </w:rPr>
        <w:t>Section 7</w:t>
      </w:r>
      <w:r w:rsidR="007C3A02">
        <w:t xml:space="preserve"> </w:t>
      </w:r>
      <w:r w:rsidR="008104A3">
        <w:t xml:space="preserve">for </w:t>
      </w:r>
      <w:r w:rsidR="007C3A02">
        <w:t>an example of how to do this.</w:t>
      </w:r>
    </w:p>
    <w:p w14:paraId="6AACF229" w14:textId="5FC9D369" w:rsidR="00F94777" w:rsidRDefault="00937B84" w:rsidP="00F94777">
      <w:pPr>
        <w:pStyle w:val="BodyNoIndent"/>
        <w:jc w:val="left"/>
      </w:pPr>
      <w:r>
        <w:rPr>
          <w:rFonts w:ascii="Courier" w:hAnsi="Courier"/>
          <w:b/>
          <w:bCs/>
        </w:rPr>
        <w:t>SHOW</w:t>
      </w:r>
      <w:r w:rsidR="00F94777" w:rsidRPr="00F94777">
        <w:rPr>
          <w:rFonts w:ascii="Courier" w:hAnsi="Courier"/>
          <w:b/>
          <w:bCs/>
        </w:rPr>
        <w:t>_FND</w:t>
      </w:r>
      <w:r w:rsidR="00CA56FC">
        <w:rPr>
          <w:rFonts w:ascii="Courier" w:hAnsi="Courier"/>
          <w:b/>
          <w:bCs/>
        </w:rPr>
        <w:t>+</w:t>
      </w:r>
      <w:r w:rsidR="00F94777" w:rsidRPr="00F94777">
        <w:rPr>
          <w:rFonts w:ascii="Courier" w:hAnsi="Courier"/>
          <w:b/>
          <w:bCs/>
        </w:rPr>
        <w:t>:</w:t>
      </w:r>
      <w:r w:rsidR="00F94777">
        <w:t xml:space="preserve">  </w:t>
      </w:r>
      <w:r w:rsidR="00301A71">
        <w:t>T</w:t>
      </w:r>
      <w:r w:rsidR="00F94777">
        <w:t xml:space="preserve">his </w:t>
      </w:r>
      <w:r w:rsidR="001519B0">
        <w:t xml:space="preserve">integer </w:t>
      </w:r>
      <w:r w:rsidR="00F94777">
        <w:t xml:space="preserve">output image reports </w:t>
      </w:r>
      <w:r w:rsidR="00301A71">
        <w:t xml:space="preserve">whether a particular pixel was </w:t>
      </w:r>
      <w:r w:rsidR="007C3A02">
        <w:t>determined</w:t>
      </w:r>
      <w:r w:rsidR="00301A71">
        <w:t xml:space="preserve"> to </w:t>
      </w:r>
      <w:r w:rsidR="00672704">
        <w:t>contain</w:t>
      </w:r>
      <w:r w:rsidR="00301A71">
        <w:t xml:space="preserve"> a star, and if not,</w:t>
      </w:r>
      <w:r w:rsidR="008802BB">
        <w:t xml:space="preserve"> at which stage </w:t>
      </w:r>
      <w:r w:rsidR="00301A71">
        <w:t xml:space="preserve">it was </w:t>
      </w:r>
      <w:r w:rsidR="00672704">
        <w:t>determined not to contain a star</w:t>
      </w:r>
      <w:r w:rsidR="008802BB">
        <w:t xml:space="preserve"> (see </w:t>
      </w:r>
      <w:r w:rsidR="008802BB" w:rsidRPr="008802BB">
        <w:rPr>
          <w:b/>
          <w:bCs/>
          <w:color w:val="0070C0"/>
        </w:rPr>
        <w:t>Section 4</w:t>
      </w:r>
      <w:r w:rsidR="007C3A02">
        <w:t xml:space="preserve"> for the meaning of each number)</w:t>
      </w:r>
      <w:r w:rsidR="00301A71">
        <w:t xml:space="preserve">.  </w:t>
      </w:r>
      <w:r w:rsidR="00672704">
        <w:t>This particular output image cannot be placed in a shell</w:t>
      </w:r>
      <w:r w:rsidR="001519B0">
        <w:t>, since it is an integer image</w:t>
      </w:r>
      <w:r w:rsidR="00672704">
        <w:t>.</w:t>
      </w:r>
      <w:r w:rsidR="008104A3">
        <w:t xml:space="preserve">  The name of the output image will be:</w:t>
      </w:r>
      <w:r w:rsidR="008104A3" w:rsidRPr="00CA56FC">
        <w:rPr>
          <w:rFonts w:ascii="Courier" w:hAnsi="Courier"/>
        </w:rPr>
        <w:t xml:space="preserve"> </w:t>
      </w:r>
      <w:proofErr w:type="spellStart"/>
      <w:r w:rsidR="008104A3" w:rsidRPr="00301A71">
        <w:rPr>
          <w:rFonts w:ascii="Courier" w:hAnsi="Courier"/>
        </w:rPr>
        <w:t>i</w:t>
      </w:r>
      <w:r w:rsidR="008104A3">
        <w:rPr>
          <w:rFonts w:ascii="Courier" w:hAnsi="Courier"/>
        </w:rPr>
        <w:t>abcdefg</w:t>
      </w:r>
      <w:r w:rsidR="008104A3" w:rsidRPr="00301A71">
        <w:rPr>
          <w:rFonts w:ascii="Courier" w:hAnsi="Courier"/>
        </w:rPr>
        <w:t>q_</w:t>
      </w:r>
      <w:r w:rsidR="008104A3">
        <w:rPr>
          <w:rFonts w:ascii="Courier" w:hAnsi="Courier"/>
        </w:rPr>
        <w:t>fnd</w:t>
      </w:r>
      <w:r w:rsidR="008104A3" w:rsidRPr="00301A71">
        <w:rPr>
          <w:rFonts w:ascii="Courier" w:hAnsi="Courier"/>
        </w:rPr>
        <w:t>.fits</w:t>
      </w:r>
      <w:proofErr w:type="spellEnd"/>
      <w:r w:rsidR="008104A3">
        <w:t>.</w:t>
      </w:r>
    </w:p>
    <w:p w14:paraId="35A375C4" w14:textId="454F2151" w:rsidR="00521C9B" w:rsidRDefault="00521C9B" w:rsidP="00521C9B">
      <w:pPr>
        <w:pStyle w:val="BodyNoIndent"/>
        <w:jc w:val="left"/>
      </w:pPr>
      <w:r>
        <w:rPr>
          <w:rFonts w:ascii="Courier" w:hAnsi="Courier"/>
          <w:b/>
          <w:bCs/>
        </w:rPr>
        <w:t>SHOW</w:t>
      </w:r>
      <w:r w:rsidRPr="00F94777">
        <w:rPr>
          <w:rFonts w:ascii="Courier" w:hAnsi="Courier"/>
          <w:b/>
          <w:bCs/>
        </w:rPr>
        <w:t>_</w:t>
      </w:r>
      <w:r>
        <w:rPr>
          <w:rFonts w:ascii="Courier" w:hAnsi="Courier"/>
          <w:b/>
          <w:bCs/>
        </w:rPr>
        <w:t>MOD</w:t>
      </w:r>
      <w:r w:rsidR="00672704">
        <w:rPr>
          <w:rFonts w:ascii="Courier" w:hAnsi="Courier"/>
          <w:b/>
          <w:bCs/>
        </w:rPr>
        <w:t>+</w:t>
      </w:r>
      <w:r w:rsidRPr="00F94777">
        <w:rPr>
          <w:rFonts w:ascii="Courier" w:hAnsi="Courier"/>
          <w:b/>
          <w:bCs/>
        </w:rPr>
        <w:t>:</w:t>
      </w:r>
      <w:r>
        <w:t xml:space="preserve">  This image will reproduce the found stars in an image with zero sky.</w:t>
      </w:r>
      <w:r w:rsidR="001519B0">
        <w:t xml:space="preserve">  If this is to be placed in a shell, the image </w:t>
      </w:r>
      <w:r w:rsidR="00131B48">
        <w:t xml:space="preserve">name looks like: </w:t>
      </w:r>
      <w:r w:rsidR="001519B0">
        <w:t xml:space="preserve"> “</w:t>
      </w:r>
      <w:proofErr w:type="spellStart"/>
      <w:r w:rsidR="00131B48" w:rsidRPr="00301A71">
        <w:rPr>
          <w:rFonts w:ascii="Courier" w:hAnsi="Courier"/>
        </w:rPr>
        <w:t>i</w:t>
      </w:r>
      <w:r w:rsidR="00131B48">
        <w:rPr>
          <w:rFonts w:ascii="Courier" w:hAnsi="Courier"/>
        </w:rPr>
        <w:t>abcdefg</w:t>
      </w:r>
      <w:r w:rsidR="001519B0" w:rsidRPr="001519B0">
        <w:rPr>
          <w:rFonts w:ascii="Courier" w:hAnsi="Courier"/>
        </w:rPr>
        <w:t>m_flt.fits</w:t>
      </w:r>
      <w:proofErr w:type="spellEnd"/>
      <w:r w:rsidR="001519B0">
        <w:t>”</w:t>
      </w:r>
      <w:r w:rsidR="00FE4E01">
        <w:t>, otherwise its name will be:</w:t>
      </w:r>
      <w:r w:rsidR="00FE4E01" w:rsidRPr="00CA56FC">
        <w:rPr>
          <w:rFonts w:ascii="Courier" w:hAnsi="Courier"/>
        </w:rPr>
        <w:t xml:space="preserve"> </w:t>
      </w:r>
      <w:proofErr w:type="spellStart"/>
      <w:r w:rsidR="00FE4E01" w:rsidRPr="00301A71">
        <w:rPr>
          <w:rFonts w:ascii="Courier" w:hAnsi="Courier"/>
        </w:rPr>
        <w:t>i</w:t>
      </w:r>
      <w:r w:rsidR="00FE4E01">
        <w:rPr>
          <w:rFonts w:ascii="Courier" w:hAnsi="Courier"/>
        </w:rPr>
        <w:t>abcdefg</w:t>
      </w:r>
      <w:r w:rsidR="00FE4E01" w:rsidRPr="00301A71">
        <w:rPr>
          <w:rFonts w:ascii="Courier" w:hAnsi="Courier"/>
        </w:rPr>
        <w:t>q_</w:t>
      </w:r>
      <w:r w:rsidR="00FE4E01">
        <w:rPr>
          <w:rFonts w:ascii="Courier" w:hAnsi="Courier"/>
        </w:rPr>
        <w:t>mod</w:t>
      </w:r>
      <w:r w:rsidR="00FE4E01" w:rsidRPr="00301A71">
        <w:rPr>
          <w:rFonts w:ascii="Courier" w:hAnsi="Courier"/>
        </w:rPr>
        <w:t>.fits</w:t>
      </w:r>
      <w:proofErr w:type="spellEnd"/>
      <w:r w:rsidR="00FE4E01">
        <w:t>.</w:t>
      </w:r>
    </w:p>
    <w:p w14:paraId="5AE9B28C" w14:textId="1B991DF9" w:rsidR="00521C9B" w:rsidRDefault="00521C9B" w:rsidP="00521C9B">
      <w:pPr>
        <w:pStyle w:val="BodyNoIndent"/>
        <w:jc w:val="left"/>
      </w:pPr>
      <w:r>
        <w:rPr>
          <w:rFonts w:ascii="Courier" w:hAnsi="Courier"/>
          <w:b/>
          <w:bCs/>
        </w:rPr>
        <w:t>SHOW</w:t>
      </w:r>
      <w:r w:rsidRPr="00F94777">
        <w:rPr>
          <w:rFonts w:ascii="Courier" w:hAnsi="Courier"/>
          <w:b/>
          <w:bCs/>
        </w:rPr>
        <w:t>_</w:t>
      </w:r>
      <w:r>
        <w:rPr>
          <w:rFonts w:ascii="Courier" w:hAnsi="Courier"/>
          <w:b/>
          <w:bCs/>
        </w:rPr>
        <w:t>SUB</w:t>
      </w:r>
      <w:r w:rsidR="00672704">
        <w:rPr>
          <w:rFonts w:ascii="Courier" w:hAnsi="Courier"/>
          <w:b/>
          <w:bCs/>
        </w:rPr>
        <w:t>+</w:t>
      </w:r>
      <w:r w:rsidRPr="00F94777">
        <w:rPr>
          <w:rFonts w:ascii="Courier" w:hAnsi="Courier"/>
          <w:b/>
          <w:bCs/>
        </w:rPr>
        <w:t>:</w:t>
      </w:r>
      <w:r>
        <w:t xml:space="preserve">  Normally </w:t>
      </w:r>
      <w:r w:rsidRPr="00301A71">
        <w:rPr>
          <w:rFonts w:ascii="Courier" w:hAnsi="Courier"/>
        </w:rPr>
        <w:t>hst1pass</w:t>
      </w:r>
      <w:r>
        <w:t xml:space="preserve"> does not produce images with the identified stars subtracted, but it can upon request.  It subtracts</w:t>
      </w:r>
      <w:r w:rsidR="00EB295F">
        <w:t xml:space="preserve"> only</w:t>
      </w:r>
      <w:r>
        <w:t xml:space="preserve"> unsaturated stars.</w:t>
      </w:r>
      <w:r w:rsidR="001519B0">
        <w:t xml:space="preserve">  If this </w:t>
      </w:r>
      <w:r w:rsidR="007C3A02">
        <w:t xml:space="preserve">image </w:t>
      </w:r>
      <w:r w:rsidR="001519B0">
        <w:t xml:space="preserve">is to be </w:t>
      </w:r>
      <w:r w:rsidR="001519B0">
        <w:lastRenderedPageBreak/>
        <w:t xml:space="preserve">placed in a shell, the image name </w:t>
      </w:r>
      <w:r w:rsidR="00131B48">
        <w:t>looks like:</w:t>
      </w:r>
      <w:r w:rsidR="001519B0">
        <w:t xml:space="preserve"> </w:t>
      </w:r>
      <w:r w:rsidR="00131B48">
        <w:t xml:space="preserve"> </w:t>
      </w:r>
      <w:r w:rsidR="001519B0">
        <w:t>“</w:t>
      </w:r>
      <w:proofErr w:type="spellStart"/>
      <w:r w:rsidR="00131B48" w:rsidRPr="00301A71">
        <w:rPr>
          <w:rFonts w:ascii="Courier" w:hAnsi="Courier"/>
        </w:rPr>
        <w:t>i</w:t>
      </w:r>
      <w:r w:rsidR="00131B48">
        <w:rPr>
          <w:rFonts w:ascii="Courier" w:hAnsi="Courier"/>
        </w:rPr>
        <w:t>abcdefg</w:t>
      </w:r>
      <w:r w:rsidR="001519B0">
        <w:rPr>
          <w:rFonts w:ascii="Courier" w:hAnsi="Courier"/>
        </w:rPr>
        <w:t>s</w:t>
      </w:r>
      <w:r w:rsidR="001519B0" w:rsidRPr="001519B0">
        <w:rPr>
          <w:rFonts w:ascii="Courier" w:hAnsi="Courier"/>
        </w:rPr>
        <w:t>_flt.fits</w:t>
      </w:r>
      <w:proofErr w:type="spellEnd"/>
      <w:r w:rsidR="001519B0">
        <w:t>”</w:t>
      </w:r>
      <w:r w:rsidR="00FE4E01">
        <w:t>, otherwise it is will be named:</w:t>
      </w:r>
      <w:r w:rsidR="00FE4E01" w:rsidRPr="00CA56FC">
        <w:rPr>
          <w:rFonts w:ascii="Courier" w:hAnsi="Courier"/>
        </w:rPr>
        <w:t xml:space="preserve"> </w:t>
      </w:r>
      <w:proofErr w:type="spellStart"/>
      <w:r w:rsidR="00FE4E01" w:rsidRPr="00301A71">
        <w:rPr>
          <w:rFonts w:ascii="Courier" w:hAnsi="Courier"/>
        </w:rPr>
        <w:t>i</w:t>
      </w:r>
      <w:r w:rsidR="00FE4E01">
        <w:rPr>
          <w:rFonts w:ascii="Courier" w:hAnsi="Courier"/>
        </w:rPr>
        <w:t>abcdefg</w:t>
      </w:r>
      <w:r w:rsidR="00FE4E01" w:rsidRPr="00301A71">
        <w:rPr>
          <w:rFonts w:ascii="Courier" w:hAnsi="Courier"/>
        </w:rPr>
        <w:t>q_</w:t>
      </w:r>
      <w:r w:rsidR="00FE4E01">
        <w:rPr>
          <w:rFonts w:ascii="Courier" w:hAnsi="Courier"/>
        </w:rPr>
        <w:t>sub</w:t>
      </w:r>
      <w:r w:rsidR="00FE4E01" w:rsidRPr="00301A71">
        <w:rPr>
          <w:rFonts w:ascii="Courier" w:hAnsi="Courier"/>
        </w:rPr>
        <w:t>.fits</w:t>
      </w:r>
      <w:proofErr w:type="spellEnd"/>
      <w:r w:rsidR="00FE4E01">
        <w:t>.</w:t>
      </w:r>
    </w:p>
    <w:p w14:paraId="2ECF64C3" w14:textId="6A3130CD" w:rsidR="00490707" w:rsidRPr="000B749B" w:rsidRDefault="00490707" w:rsidP="00490707">
      <w:pPr>
        <w:pStyle w:val="BodyNoIndent"/>
        <w:jc w:val="left"/>
        <w:rPr>
          <w:color w:val="000000" w:themeColor="text1"/>
        </w:rPr>
      </w:pPr>
      <w:r>
        <w:rPr>
          <w:rFonts w:ascii="Courier" w:hAnsi="Courier"/>
          <w:b/>
          <w:bCs/>
        </w:rPr>
        <w:t>SHOW</w:t>
      </w:r>
      <w:r w:rsidRPr="00F94777">
        <w:rPr>
          <w:rFonts w:ascii="Courier" w:hAnsi="Courier"/>
          <w:b/>
          <w:bCs/>
        </w:rPr>
        <w:t>_</w:t>
      </w:r>
      <w:r>
        <w:rPr>
          <w:rFonts w:ascii="Courier" w:hAnsi="Courier"/>
          <w:b/>
          <w:bCs/>
        </w:rPr>
        <w:t>REF+</w:t>
      </w:r>
      <w:r w:rsidRPr="00F94777">
        <w:rPr>
          <w:rFonts w:ascii="Courier" w:hAnsi="Courier"/>
          <w:b/>
          <w:bCs/>
        </w:rPr>
        <w:t>:</w:t>
      </w:r>
      <w:r>
        <w:t xml:space="preserve">  This is an image that has been distortion corrected and blotted into the reference frame.  It has a WCS header consistent with what the pipeline put into the original image.  This particular image also cannot be placed in</w:t>
      </w:r>
      <w:r w:rsidR="007C3A02">
        <w:t>to</w:t>
      </w:r>
      <w:r>
        <w:t xml:space="preserve"> a shell.  The blotting performed here is extremely crude and should not be compared to a refined blot done by </w:t>
      </w:r>
      <w:r w:rsidRPr="00331468">
        <w:rPr>
          <w:rFonts w:ascii="Courier" w:hAnsi="Courier"/>
        </w:rPr>
        <w:t>astrodrizzle</w:t>
      </w:r>
      <w:r>
        <w:t>; it is done simply for sanity-checking purposes.</w:t>
      </w:r>
      <w:r w:rsidR="00FE4E01">
        <w:t xml:space="preserve">  The name of the output image will be:</w:t>
      </w:r>
      <w:r w:rsidR="00FE4E01" w:rsidRPr="00CA56FC">
        <w:rPr>
          <w:rFonts w:ascii="Courier" w:hAnsi="Courier"/>
        </w:rPr>
        <w:t xml:space="preserve"> </w:t>
      </w:r>
      <w:proofErr w:type="spellStart"/>
      <w:r w:rsidR="00FE4E01" w:rsidRPr="00301A71">
        <w:rPr>
          <w:rFonts w:ascii="Courier" w:hAnsi="Courier"/>
        </w:rPr>
        <w:t>i</w:t>
      </w:r>
      <w:r w:rsidR="00FE4E01">
        <w:rPr>
          <w:rFonts w:ascii="Courier" w:hAnsi="Courier"/>
        </w:rPr>
        <w:t>abcdefg</w:t>
      </w:r>
      <w:r w:rsidR="00FE4E01" w:rsidRPr="00301A71">
        <w:rPr>
          <w:rFonts w:ascii="Courier" w:hAnsi="Courier"/>
        </w:rPr>
        <w:t>q_</w:t>
      </w:r>
      <w:r w:rsidR="00FE4E01">
        <w:rPr>
          <w:rFonts w:ascii="Courier" w:hAnsi="Courier"/>
        </w:rPr>
        <w:t>ref</w:t>
      </w:r>
      <w:r w:rsidR="00FE4E01" w:rsidRPr="00301A71">
        <w:rPr>
          <w:rFonts w:ascii="Courier" w:hAnsi="Courier"/>
        </w:rPr>
        <w:t>.fits</w:t>
      </w:r>
      <w:proofErr w:type="spellEnd"/>
      <w:r w:rsidR="00FE4E01">
        <w:t>.</w:t>
      </w:r>
    </w:p>
    <w:p w14:paraId="5117D4C1" w14:textId="461488F5" w:rsidR="00C90240" w:rsidRPr="00FA496B" w:rsidRDefault="00C90240" w:rsidP="00490707">
      <w:pPr>
        <w:pStyle w:val="BodyNoIndent"/>
        <w:jc w:val="left"/>
        <w:rPr>
          <w:color w:val="FFC000"/>
        </w:rPr>
      </w:pPr>
      <w:r w:rsidRPr="000B749B">
        <w:rPr>
          <w:rFonts w:ascii="Courier" w:hAnsi="Courier"/>
          <w:b/>
          <w:bCs/>
          <w:color w:val="000000" w:themeColor="text1"/>
        </w:rPr>
        <w:t>SHOW_MSK+:</w:t>
      </w:r>
      <w:r w:rsidRPr="000B749B">
        <w:rPr>
          <w:color w:val="000000" w:themeColor="text1"/>
        </w:rPr>
        <w:t xml:space="preserve">  </w:t>
      </w:r>
      <w:r w:rsidR="000B749B">
        <w:rPr>
          <w:color w:val="000000" w:themeColor="text1"/>
        </w:rPr>
        <w:t xml:space="preserve">When this flag is set, </w:t>
      </w:r>
      <w:r w:rsidR="000B749B" w:rsidRPr="000B749B">
        <w:rPr>
          <w:rFonts w:ascii="Courier" w:hAnsi="Courier"/>
          <w:color w:val="000000" w:themeColor="text1"/>
        </w:rPr>
        <w:t>hst1pass</w:t>
      </w:r>
      <w:r w:rsidRPr="000B749B">
        <w:rPr>
          <w:color w:val="000000" w:themeColor="text1"/>
        </w:rPr>
        <w:t xml:space="preserve"> takes the saturated stars and a conservative</w:t>
      </w:r>
      <w:r w:rsidR="00331468">
        <w:rPr>
          <w:color w:val="000000" w:themeColor="text1"/>
        </w:rPr>
        <w:t xml:space="preserve"> upper-limit</w:t>
      </w:r>
      <w:r w:rsidRPr="000B749B">
        <w:rPr>
          <w:color w:val="000000" w:themeColor="text1"/>
        </w:rPr>
        <w:t xml:space="preserve"> model of the PSF and its diffraction spikes and generates a mask that provides in each pixel the maximum possible size for PSF artifacts; this way, PSF artifacts can be avoided in finding.</w:t>
      </w:r>
      <w:r w:rsidR="001519B0" w:rsidRPr="000B749B">
        <w:rPr>
          <w:color w:val="000000" w:themeColor="text1"/>
        </w:rPr>
        <w:t xml:space="preserve">  If this is to be placed in a shell, the image name ends with “</w:t>
      </w:r>
      <w:proofErr w:type="spellStart"/>
      <w:r w:rsidR="008802BB" w:rsidRPr="000B749B">
        <w:rPr>
          <w:rFonts w:ascii="Courier" w:hAnsi="Courier"/>
          <w:color w:val="000000" w:themeColor="text1"/>
        </w:rPr>
        <w:t>x</w:t>
      </w:r>
      <w:r w:rsidR="001519B0" w:rsidRPr="000B749B">
        <w:rPr>
          <w:rFonts w:ascii="Courier" w:hAnsi="Courier"/>
          <w:color w:val="000000" w:themeColor="text1"/>
        </w:rPr>
        <w:t>_flt.fits</w:t>
      </w:r>
      <w:proofErr w:type="spellEnd"/>
      <w:r w:rsidR="001519B0" w:rsidRPr="000B749B">
        <w:rPr>
          <w:color w:val="000000" w:themeColor="text1"/>
        </w:rPr>
        <w:t>”</w:t>
      </w:r>
      <w:r w:rsidR="00FE4E01">
        <w:rPr>
          <w:color w:val="000000" w:themeColor="text1"/>
        </w:rPr>
        <w:t xml:space="preserve">, </w:t>
      </w:r>
      <w:r w:rsidR="00FE4E01">
        <w:t xml:space="preserve">  otherwise it will be:</w:t>
      </w:r>
      <w:r w:rsidR="00FE4E01" w:rsidRPr="00CA56FC">
        <w:rPr>
          <w:rFonts w:ascii="Courier" w:hAnsi="Courier"/>
        </w:rPr>
        <w:t xml:space="preserve"> </w:t>
      </w:r>
      <w:proofErr w:type="spellStart"/>
      <w:r w:rsidR="00FE4E01" w:rsidRPr="00301A71">
        <w:rPr>
          <w:rFonts w:ascii="Courier" w:hAnsi="Courier"/>
        </w:rPr>
        <w:t>i</w:t>
      </w:r>
      <w:r w:rsidR="00FE4E01">
        <w:rPr>
          <w:rFonts w:ascii="Courier" w:hAnsi="Courier"/>
        </w:rPr>
        <w:t>abcdefg</w:t>
      </w:r>
      <w:r w:rsidR="00FE4E01" w:rsidRPr="00301A71">
        <w:rPr>
          <w:rFonts w:ascii="Courier" w:hAnsi="Courier"/>
        </w:rPr>
        <w:t>q_</w:t>
      </w:r>
      <w:r w:rsidR="00FE4E01">
        <w:rPr>
          <w:rFonts w:ascii="Courier" w:hAnsi="Courier"/>
        </w:rPr>
        <w:t>msk</w:t>
      </w:r>
      <w:r w:rsidR="00FE4E01" w:rsidRPr="00301A71">
        <w:rPr>
          <w:rFonts w:ascii="Courier" w:hAnsi="Courier"/>
        </w:rPr>
        <w:t>.fits</w:t>
      </w:r>
      <w:proofErr w:type="spellEnd"/>
      <w:r w:rsidR="00FE4E01">
        <w:t>.</w:t>
      </w:r>
    </w:p>
    <w:p w14:paraId="4580B5F6" w14:textId="77777777" w:rsidR="00B15F1D" w:rsidRDefault="00B15F1D" w:rsidP="00B03994">
      <w:pPr>
        <w:pStyle w:val="BodyNoIndent"/>
        <w:tabs>
          <w:tab w:val="clear" w:pos="4770"/>
          <w:tab w:val="left" w:pos="3186"/>
        </w:tabs>
        <w:jc w:val="left"/>
      </w:pPr>
    </w:p>
    <w:p w14:paraId="4E14A9BA" w14:textId="60E3259B" w:rsidR="00B03994" w:rsidRPr="00574F25" w:rsidRDefault="00B03994" w:rsidP="00B03994">
      <w:pPr>
        <w:pStyle w:val="BodyNoIndent"/>
        <w:jc w:val="left"/>
        <w:rPr>
          <w:b/>
          <w:bCs/>
          <w:color w:val="000000" w:themeColor="text1"/>
          <w:sz w:val="32"/>
          <w:szCs w:val="32"/>
        </w:rPr>
      </w:pPr>
      <w:r w:rsidRPr="00574F25">
        <w:rPr>
          <w:b/>
          <w:bCs/>
          <w:color w:val="000000" w:themeColor="text1"/>
          <w:sz w:val="32"/>
          <w:szCs w:val="32"/>
        </w:rPr>
        <w:t>3.</w:t>
      </w:r>
      <w:r w:rsidR="00FE4E01">
        <w:rPr>
          <w:b/>
          <w:bCs/>
          <w:color w:val="000000" w:themeColor="text1"/>
          <w:sz w:val="32"/>
          <w:szCs w:val="32"/>
        </w:rPr>
        <w:t>7</w:t>
      </w:r>
      <w:r w:rsidR="001F2FA0" w:rsidRPr="00574F25">
        <w:rPr>
          <w:b/>
          <w:bCs/>
          <w:color w:val="000000" w:themeColor="text1"/>
          <w:sz w:val="32"/>
          <w:szCs w:val="32"/>
        </w:rPr>
        <w:t xml:space="preserve">  </w:t>
      </w:r>
      <w:r w:rsidRPr="00574F25">
        <w:rPr>
          <w:b/>
          <w:bCs/>
          <w:color w:val="000000" w:themeColor="text1"/>
          <w:sz w:val="32"/>
          <w:szCs w:val="32"/>
        </w:rPr>
        <w:t>Artificial-</w:t>
      </w:r>
      <w:r w:rsidR="00A61B9A">
        <w:rPr>
          <w:b/>
          <w:bCs/>
          <w:color w:val="000000" w:themeColor="text1"/>
          <w:sz w:val="32"/>
          <w:szCs w:val="32"/>
        </w:rPr>
        <w:t>S</w:t>
      </w:r>
      <w:r w:rsidR="00A61B9A" w:rsidRPr="00574F25">
        <w:rPr>
          <w:b/>
          <w:bCs/>
          <w:color w:val="000000" w:themeColor="text1"/>
          <w:sz w:val="32"/>
          <w:szCs w:val="32"/>
        </w:rPr>
        <w:t xml:space="preserve">tar </w:t>
      </w:r>
      <w:r w:rsidR="00A61B9A">
        <w:rPr>
          <w:b/>
          <w:bCs/>
          <w:color w:val="000000" w:themeColor="text1"/>
          <w:sz w:val="32"/>
          <w:szCs w:val="32"/>
        </w:rPr>
        <w:t>T</w:t>
      </w:r>
      <w:r w:rsidR="00A61B9A" w:rsidRPr="00574F25">
        <w:rPr>
          <w:b/>
          <w:bCs/>
          <w:color w:val="000000" w:themeColor="text1"/>
          <w:sz w:val="32"/>
          <w:szCs w:val="32"/>
        </w:rPr>
        <w:t>ests</w:t>
      </w:r>
    </w:p>
    <w:p w14:paraId="57AB7B02" w14:textId="63F014CE" w:rsidR="00F917C1" w:rsidRDefault="00FA496B" w:rsidP="00DD2912">
      <w:pPr>
        <w:spacing w:after="120"/>
      </w:pPr>
      <w:r>
        <w:t xml:space="preserve">A list of artificial stars </w:t>
      </w:r>
      <w:r w:rsidR="002C1F2F">
        <w:t xml:space="preserve">(ASs) </w:t>
      </w:r>
      <w:r>
        <w:t>to be inserted into images before finding and photometry can</w:t>
      </w:r>
      <w:r w:rsidR="00B03994">
        <w:t xml:space="preserve"> be specified either in the image frame or the reference frame.  </w:t>
      </w:r>
      <w:r w:rsidR="00F917C1">
        <w:t xml:space="preserve">Stars are added according to the </w:t>
      </w:r>
      <w:r>
        <w:t xml:space="preserve">input </w:t>
      </w:r>
      <w:r w:rsidR="00F917C1">
        <w:t>PSF model and with Poisson noise but</w:t>
      </w:r>
      <w:r>
        <w:t xml:space="preserve"> with</w:t>
      </w:r>
      <w:r w:rsidR="00F917C1">
        <w:t xml:space="preserve"> no other sources of noise</w:t>
      </w:r>
      <w:r>
        <w:rPr>
          <w:rStyle w:val="FootnoteReference"/>
        </w:rPr>
        <w:footnoteReference w:id="11"/>
      </w:r>
      <w:r w:rsidR="00F917C1">
        <w:t xml:space="preserve">.  If stars are added to WFC3/UVIS or ACS/WFC </w:t>
      </w:r>
      <w:r w:rsidR="00F917C1" w:rsidRPr="00F917C1">
        <w:rPr>
          <w:rFonts w:ascii="Courier" w:hAnsi="Courier"/>
        </w:rPr>
        <w:t>flt</w:t>
      </w:r>
      <w:r w:rsidR="00F917C1">
        <w:t xml:space="preserve"> images, then the flux is diminished and the y-position shifted away from the readout amplifier, consistent with the CTE tables.    </w:t>
      </w:r>
    </w:p>
    <w:p w14:paraId="2F9F2C71" w14:textId="566AFF3C" w:rsidR="00F917C1" w:rsidRDefault="00F917C1" w:rsidP="00DD2912">
      <w:pPr>
        <w:spacing w:after="120"/>
      </w:pPr>
      <w:r>
        <w:t xml:space="preserve">If the </w:t>
      </w:r>
      <w:r w:rsidR="00DD2912">
        <w:t xml:space="preserve">stars to be inserted are specified by their properties in </w:t>
      </w:r>
      <w:r>
        <w:t xml:space="preserve">the reference frame, then the command-line argument is </w:t>
      </w:r>
      <w:r w:rsidRPr="00F917C1">
        <w:rPr>
          <w:rFonts w:ascii="Courier" w:hAnsi="Courier"/>
          <w:b/>
          <w:bCs/>
        </w:rPr>
        <w:t>ART</w:t>
      </w:r>
      <w:r w:rsidR="0058307F">
        <w:rPr>
          <w:rFonts w:ascii="Courier" w:hAnsi="Courier"/>
          <w:b/>
          <w:bCs/>
        </w:rPr>
        <w:t>_</w:t>
      </w:r>
      <w:r w:rsidRPr="00F917C1">
        <w:rPr>
          <w:rFonts w:ascii="Courier" w:hAnsi="Courier"/>
          <w:b/>
          <w:bCs/>
        </w:rPr>
        <w:t>UVM=</w:t>
      </w:r>
      <w:proofErr w:type="spellStart"/>
      <w:r w:rsidRPr="00F917C1">
        <w:rPr>
          <w:rFonts w:ascii="Courier" w:hAnsi="Courier"/>
          <w:b/>
          <w:bCs/>
        </w:rPr>
        <w:t>file.</w:t>
      </w:r>
      <w:r>
        <w:rPr>
          <w:rFonts w:ascii="Courier" w:hAnsi="Courier"/>
          <w:b/>
          <w:bCs/>
        </w:rPr>
        <w:t>UVW</w:t>
      </w:r>
      <w:proofErr w:type="spellEnd"/>
      <w:r>
        <w:t xml:space="preserve">, where </w:t>
      </w:r>
      <w:proofErr w:type="spellStart"/>
      <w:r w:rsidRPr="00F917C1">
        <w:rPr>
          <w:rFonts w:ascii="Courier" w:hAnsi="Courier"/>
        </w:rPr>
        <w:t>file.UVW</w:t>
      </w:r>
      <w:proofErr w:type="spellEnd"/>
      <w:r>
        <w:t xml:space="preserve"> is a file with</w:t>
      </w:r>
      <w:r w:rsidR="00E877A2">
        <w:t xml:space="preserve"> quantities</w:t>
      </w:r>
      <w:r>
        <w:t xml:space="preserve"> </w:t>
      </w:r>
      <w:r w:rsidRPr="00F917C1">
        <w:rPr>
          <w:rFonts w:ascii="Courier" w:hAnsi="Courier"/>
          <w:b/>
          <w:bCs/>
        </w:rPr>
        <w:t>U</w:t>
      </w:r>
      <w:r>
        <w:t xml:space="preserve">, </w:t>
      </w:r>
      <w:r w:rsidRPr="00F917C1">
        <w:rPr>
          <w:rFonts w:ascii="Courier" w:hAnsi="Courier"/>
          <w:b/>
          <w:bCs/>
        </w:rPr>
        <w:t>V</w:t>
      </w:r>
      <w:r>
        <w:t xml:space="preserve">, and </w:t>
      </w:r>
      <w:r w:rsidRPr="00F917C1">
        <w:rPr>
          <w:rFonts w:ascii="Courier" w:hAnsi="Courier"/>
          <w:b/>
          <w:bCs/>
        </w:rPr>
        <w:t>W</w:t>
      </w:r>
      <w:r>
        <w:t xml:space="preserve"> provided in the first three columns.</w:t>
      </w:r>
      <w:r w:rsidR="00DD2912">
        <w:t xml:space="preserve">  The routine will presume the existence of an</w:t>
      </w:r>
      <w:r w:rsidR="00DD2912" w:rsidRPr="00DD2912">
        <w:rPr>
          <w:rFonts w:ascii="Courier" w:hAnsi="Courier"/>
        </w:rPr>
        <w:t xml:space="preserve"> </w:t>
      </w:r>
      <w:proofErr w:type="spellStart"/>
      <w:r w:rsidR="00DD2912" w:rsidRPr="00DD2912">
        <w:rPr>
          <w:rFonts w:ascii="Courier" w:hAnsi="Courier"/>
        </w:rPr>
        <w:t>iabcdefgq_mat.UVuvWw</w:t>
      </w:r>
      <w:proofErr w:type="spellEnd"/>
      <w:r w:rsidR="00DD2912">
        <w:t xml:space="preserve"> file for each exposure analyzed </w:t>
      </w:r>
      <w:r w:rsidR="00E877A2">
        <w:t xml:space="preserve">and will use it to transform the input </w:t>
      </w:r>
      <w:r w:rsidR="00E877A2" w:rsidRPr="00E877A2">
        <w:rPr>
          <w:rFonts w:ascii="Courier" w:hAnsi="Courier"/>
          <w:b/>
          <w:bCs/>
        </w:rPr>
        <w:t>UV</w:t>
      </w:r>
      <w:r w:rsidR="00E877A2">
        <w:t xml:space="preserve"> position into the </w:t>
      </w:r>
      <w:proofErr w:type="spellStart"/>
      <w:r w:rsidR="00E877A2" w:rsidRPr="00E877A2">
        <w:rPr>
          <w:rFonts w:ascii="Courier" w:hAnsi="Courier"/>
          <w:b/>
          <w:bCs/>
        </w:rPr>
        <w:t>uv</w:t>
      </w:r>
      <w:proofErr w:type="spellEnd"/>
      <w:r w:rsidR="00E877A2">
        <w:t xml:space="preserve"> frame, then the inverse distortion correction is used to map this into the </w:t>
      </w:r>
      <w:r w:rsidR="00E877A2" w:rsidRPr="00E877A2">
        <w:rPr>
          <w:rFonts w:ascii="Courier" w:hAnsi="Courier"/>
          <w:b/>
          <w:bCs/>
        </w:rPr>
        <w:t>XY</w:t>
      </w:r>
      <w:r w:rsidR="00E877A2">
        <w:t xml:space="preserve"> frame, and the </w:t>
      </w:r>
      <w:r w:rsidR="00A41226">
        <w:t xml:space="preserve">inverse table-based </w:t>
      </w:r>
      <w:r w:rsidR="00E877A2">
        <w:t xml:space="preserve">CTE </w:t>
      </w:r>
      <w:r w:rsidR="00A41226">
        <w:t xml:space="preserve">correction </w:t>
      </w:r>
      <w:r w:rsidR="00E877A2">
        <w:t xml:space="preserve">is </w:t>
      </w:r>
      <w:r w:rsidR="00A41226">
        <w:t>applied</w:t>
      </w:r>
      <w:r w:rsidR="00E877A2">
        <w:t xml:space="preserve"> to get the </w:t>
      </w:r>
      <w:r w:rsidR="00E877A2" w:rsidRPr="00E877A2">
        <w:rPr>
          <w:rFonts w:ascii="Courier" w:hAnsi="Courier"/>
          <w:b/>
          <w:bCs/>
        </w:rPr>
        <w:t>xy</w:t>
      </w:r>
      <w:r w:rsidR="00E877A2">
        <w:t xml:space="preserve"> frame location where they are placed.  Photometrically, a zeropoint is used to convert the input </w:t>
      </w:r>
      <w:r w:rsidR="00E877A2" w:rsidRPr="00E877A2">
        <w:rPr>
          <w:rFonts w:ascii="Courier" w:hAnsi="Courier"/>
          <w:b/>
          <w:bCs/>
        </w:rPr>
        <w:t>W</w:t>
      </w:r>
      <w:r w:rsidR="00E877A2">
        <w:t xml:space="preserve"> magnitude into the </w:t>
      </w:r>
      <w:r w:rsidR="00E877A2" w:rsidRPr="00E877A2">
        <w:rPr>
          <w:rFonts w:ascii="Courier" w:hAnsi="Courier"/>
          <w:b/>
          <w:bCs/>
        </w:rPr>
        <w:t>w</w:t>
      </w:r>
      <w:r w:rsidR="00E877A2">
        <w:t xml:space="preserve"> system, then the </w:t>
      </w:r>
      <w:r w:rsidR="00A41226">
        <w:t xml:space="preserve">inverse </w:t>
      </w:r>
      <w:r w:rsidR="00E877A2">
        <w:t xml:space="preserve">pixel-area correction </w:t>
      </w:r>
      <w:r w:rsidR="00A41226">
        <w:t>is appl</w:t>
      </w:r>
      <w:r w:rsidR="00EB295F">
        <w:t>i</w:t>
      </w:r>
      <w:r w:rsidR="00A41226">
        <w:t xml:space="preserve">ed </w:t>
      </w:r>
      <w:r w:rsidR="00E877A2">
        <w:t xml:space="preserve">to convert it to an </w:t>
      </w:r>
      <w:r w:rsidR="00E877A2" w:rsidRPr="00E877A2">
        <w:rPr>
          <w:rFonts w:ascii="Courier" w:hAnsi="Courier"/>
          <w:b/>
          <w:bCs/>
        </w:rPr>
        <w:t>M</w:t>
      </w:r>
      <w:r w:rsidR="00E877A2">
        <w:t xml:space="preserve"> instrumental magnitude, and finally the </w:t>
      </w:r>
      <w:r w:rsidR="00A41226">
        <w:t xml:space="preserve">inverse </w:t>
      </w:r>
      <w:r w:rsidR="00E877A2">
        <w:t xml:space="preserve">CTE </w:t>
      </w:r>
      <w:r w:rsidR="00A41226">
        <w:t>correction is applied</w:t>
      </w:r>
      <w:r w:rsidR="00E877A2">
        <w:t xml:space="preserve"> to yield </w:t>
      </w:r>
      <w:r w:rsidR="00E877A2" w:rsidRPr="00E877A2">
        <w:rPr>
          <w:rFonts w:ascii="Courier" w:hAnsi="Courier"/>
          <w:b/>
          <w:bCs/>
        </w:rPr>
        <w:t>m</w:t>
      </w:r>
      <w:r w:rsidR="00E877A2">
        <w:t xml:space="preserve">, the instrumental magnitude with which the star </w:t>
      </w:r>
      <w:r w:rsidR="00A41226">
        <w:t>i</w:t>
      </w:r>
      <w:r w:rsidR="00E877A2">
        <w:t xml:space="preserve">s inserted. </w:t>
      </w:r>
    </w:p>
    <w:p w14:paraId="79846334" w14:textId="6B3B4364" w:rsidR="008802BB" w:rsidRDefault="002C1F2F" w:rsidP="0058307F">
      <w:pPr>
        <w:spacing w:after="120"/>
      </w:pPr>
      <w:r>
        <w:t xml:space="preserve">If the stars to be inserted are specified by their local-frame values, then the command-line argument is </w:t>
      </w:r>
      <w:r w:rsidRPr="002C1F2F">
        <w:rPr>
          <w:rFonts w:ascii="Courier" w:hAnsi="Courier"/>
          <w:b/>
          <w:bCs/>
        </w:rPr>
        <w:t>ART</w:t>
      </w:r>
      <w:r w:rsidR="0058307F">
        <w:rPr>
          <w:rFonts w:ascii="Courier" w:hAnsi="Courier"/>
          <w:b/>
          <w:bCs/>
        </w:rPr>
        <w:t>_</w:t>
      </w:r>
      <w:r w:rsidRPr="002C1F2F">
        <w:rPr>
          <w:rFonts w:ascii="Courier" w:hAnsi="Courier"/>
          <w:b/>
          <w:bCs/>
        </w:rPr>
        <w:t>XYM=</w:t>
      </w:r>
      <w:proofErr w:type="spellStart"/>
      <w:r w:rsidRPr="002C1F2F">
        <w:rPr>
          <w:rFonts w:ascii="Courier" w:hAnsi="Courier"/>
          <w:b/>
          <w:bCs/>
        </w:rPr>
        <w:t>file.XYM</w:t>
      </w:r>
      <w:proofErr w:type="spellEnd"/>
      <w:r>
        <w:t xml:space="preserve">.  Only the CTE is uncorrected to arrive at the insertion location.  Of course, if the image under analysis is in </w:t>
      </w:r>
      <w:r w:rsidRPr="002C1F2F">
        <w:rPr>
          <w:rFonts w:ascii="Courier" w:hAnsi="Courier"/>
        </w:rPr>
        <w:t>flc</w:t>
      </w:r>
      <w:r>
        <w:t xml:space="preserve"> format, then no </w:t>
      </w:r>
      <w:r w:rsidR="00A41226">
        <w:t xml:space="preserve">inverse </w:t>
      </w:r>
      <w:r>
        <w:t xml:space="preserve">CTE correction is </w:t>
      </w:r>
      <w:r w:rsidR="00A41226">
        <w:t>performed</w:t>
      </w:r>
      <w:r>
        <w:t>, since a correction has already been done.</w:t>
      </w:r>
      <w:r w:rsidR="00BF6B26">
        <w:t xml:space="preserve">  When ASs </w:t>
      </w:r>
      <w:proofErr w:type="gramStart"/>
      <w:r w:rsidR="00BF6B26">
        <w:t>are</w:t>
      </w:r>
      <w:proofErr w:type="gramEnd"/>
      <w:r w:rsidR="00BF6B26">
        <w:t xml:space="preserve"> inserted into an image, the routine produces a file </w:t>
      </w:r>
      <w:r w:rsidR="00BF6B26" w:rsidRPr="00BF6B26">
        <w:rPr>
          <w:rFonts w:ascii="Courier" w:hAnsi="Courier"/>
        </w:rPr>
        <w:t>iabcdefgq_art.info</w:t>
      </w:r>
      <w:r w:rsidR="00BF6B26">
        <w:t xml:space="preserve"> providing information about how and where they were inserted.</w:t>
      </w:r>
      <w:r w:rsidR="0058307F">
        <w:t xml:space="preserve">  </w:t>
      </w:r>
      <w:r w:rsidR="008802BB">
        <w:t xml:space="preserve">See </w:t>
      </w:r>
      <w:r w:rsidR="00DF63C0" w:rsidRPr="00DF63C0">
        <w:rPr>
          <w:b/>
          <w:bCs/>
          <w:color w:val="0070C0"/>
        </w:rPr>
        <w:t>USE CASE</w:t>
      </w:r>
      <w:r w:rsidR="00A41226" w:rsidRPr="00DF63C0">
        <w:rPr>
          <w:b/>
          <w:bCs/>
          <w:color w:val="0070C0"/>
        </w:rPr>
        <w:t xml:space="preserve"> </w:t>
      </w:r>
      <w:r w:rsidR="008802BB" w:rsidRPr="00DF63C0">
        <w:rPr>
          <w:b/>
          <w:bCs/>
          <w:color w:val="0070C0"/>
        </w:rPr>
        <w:t>#</w:t>
      </w:r>
      <w:r w:rsidR="00EE68BD">
        <w:rPr>
          <w:b/>
          <w:bCs/>
          <w:color w:val="0070C0"/>
        </w:rPr>
        <w:t>3</w:t>
      </w:r>
      <w:r w:rsidR="008802BB">
        <w:t xml:space="preserve"> for an example of how to add artificial stars into images.</w:t>
      </w:r>
    </w:p>
    <w:p w14:paraId="348A7EC5" w14:textId="77777777" w:rsidR="00F917C1" w:rsidRDefault="00F917C1" w:rsidP="00B03994"/>
    <w:p w14:paraId="05C9C6EB" w14:textId="77777777" w:rsidR="00906C40" w:rsidRPr="00520072" w:rsidRDefault="00906C40" w:rsidP="00906C40">
      <w:pPr>
        <w:rPr>
          <w:color w:val="FFC000"/>
        </w:rPr>
      </w:pPr>
    </w:p>
    <w:p w14:paraId="24D37B32" w14:textId="15DA550C" w:rsidR="00C81F45" w:rsidRDefault="00C81F45">
      <w:pPr>
        <w:rPr>
          <w:rFonts w:ascii="Courier" w:hAnsi="Courier"/>
          <w:b/>
          <w:bCs/>
        </w:rPr>
      </w:pPr>
      <w:r>
        <w:rPr>
          <w:rFonts w:ascii="Courier" w:hAnsi="Courier"/>
          <w:b/>
          <w:bCs/>
        </w:rPr>
        <w:br w:type="page"/>
      </w:r>
    </w:p>
    <w:p w14:paraId="67198CC6" w14:textId="0AA148B0" w:rsidR="008E5DC4" w:rsidRPr="00421DA4" w:rsidRDefault="008E5DC4" w:rsidP="00421DA4">
      <w:pPr>
        <w:pStyle w:val="HeadSect"/>
        <w:numPr>
          <w:ilvl w:val="0"/>
          <w:numId w:val="30"/>
        </w:numPr>
        <w:rPr>
          <w:sz w:val="36"/>
          <w:szCs w:val="32"/>
        </w:rPr>
      </w:pPr>
      <w:r w:rsidRPr="00421DA4">
        <w:rPr>
          <w:sz w:val="36"/>
          <w:szCs w:val="32"/>
        </w:rPr>
        <w:lastRenderedPageBreak/>
        <w:t xml:space="preserve">How </w:t>
      </w:r>
      <w:r w:rsidRPr="00421DA4">
        <w:rPr>
          <w:rFonts w:ascii="Courier" w:hAnsi="Courier"/>
          <w:sz w:val="36"/>
          <w:szCs w:val="32"/>
        </w:rPr>
        <w:t>hst1pass</w:t>
      </w:r>
      <w:r w:rsidRPr="00421DA4">
        <w:rPr>
          <w:sz w:val="36"/>
          <w:szCs w:val="32"/>
        </w:rPr>
        <w:t xml:space="preserve"> Finds Stars</w:t>
      </w:r>
    </w:p>
    <w:p w14:paraId="39D8A8F4" w14:textId="3CF53C3F" w:rsidR="00ED3DD1" w:rsidRDefault="008E5DC4" w:rsidP="009C254A">
      <w:pPr>
        <w:pStyle w:val="BodyNoIndent"/>
        <w:jc w:val="left"/>
      </w:pPr>
      <w:r>
        <w:t xml:space="preserve">The </w:t>
      </w:r>
      <w:r w:rsidRPr="008E5DC4">
        <w:rPr>
          <w:rFonts w:ascii="Courier" w:hAnsi="Courier"/>
        </w:rPr>
        <w:t>hst1pass</w:t>
      </w:r>
      <w:r>
        <w:t xml:space="preserve"> program follows a very simple </w:t>
      </w:r>
      <w:r w:rsidR="00194CAF">
        <w:t xml:space="preserve">finding </w:t>
      </w:r>
      <w:r>
        <w:t>strategy.  It reads in the image and the necessary auxiliary meta-information.  If it is asked to, it will add in artificial stars</w:t>
      </w:r>
      <w:r w:rsidR="00ED3DD1">
        <w:t xml:space="preserve">.  It then searches through the image pixel by pixel to identify stars.  It subjects each pixel to a series of tests to </w:t>
      </w:r>
      <w:r w:rsidR="0058307F">
        <w:t>determine whether</w:t>
      </w:r>
      <w:r w:rsidR="00ED3DD1">
        <w:t xml:space="preserve"> </w:t>
      </w:r>
      <w:r w:rsidR="003F715B">
        <w:t>that pixel</w:t>
      </w:r>
      <w:r w:rsidR="00ED3DD1">
        <w:t xml:space="preserve"> </w:t>
      </w:r>
      <w:r w:rsidR="0058307F">
        <w:t>might house</w:t>
      </w:r>
      <w:r w:rsidR="00ED3DD1">
        <w:t xml:space="preserve"> a star</w:t>
      </w:r>
      <w:r w:rsidR="00B9349D">
        <w:rPr>
          <w:rStyle w:val="FootnoteReference"/>
        </w:rPr>
        <w:footnoteReference w:id="12"/>
      </w:r>
      <w:r w:rsidR="00ED3DD1">
        <w:t xml:space="preserve">. </w:t>
      </w:r>
      <w:r w:rsidR="00157520">
        <w:t xml:space="preserve">  </w:t>
      </w:r>
      <w:r w:rsidR="00A41226">
        <w:t xml:space="preserve">The following </w:t>
      </w:r>
      <w:r w:rsidR="00BE5575">
        <w:t xml:space="preserve">14 tests </w:t>
      </w:r>
      <w:r w:rsidR="00A41226">
        <w:t>are</w:t>
      </w:r>
      <w:r w:rsidR="00BE5575">
        <w:t xml:space="preserve"> applied:</w:t>
      </w:r>
    </w:p>
    <w:p w14:paraId="3950B4B3" w14:textId="4BD34AC0" w:rsidR="0074357C" w:rsidRPr="0074357C" w:rsidRDefault="00157520" w:rsidP="0074357C">
      <w:pPr>
        <w:pStyle w:val="BodyNoIndent"/>
        <w:numPr>
          <w:ilvl w:val="0"/>
          <w:numId w:val="25"/>
        </w:numPr>
        <w:jc w:val="left"/>
      </w:pPr>
      <w:r>
        <w:rPr>
          <w:b/>
          <w:bCs/>
        </w:rPr>
        <w:t>In outer border</w:t>
      </w:r>
      <w:r w:rsidR="0074357C" w:rsidRPr="0074357C">
        <w:rPr>
          <w:b/>
          <w:bCs/>
        </w:rPr>
        <w:t>:</w:t>
      </w:r>
      <w:r w:rsidR="0074357C">
        <w:t xml:space="preserve">  if a pixel is within 5 pixels of the edge of the detector</w:t>
      </w:r>
      <w:r w:rsidR="00D86853">
        <w:t xml:space="preserve"> or the user-specified region</w:t>
      </w:r>
      <w:r w:rsidR="0074357C">
        <w:t>, then it is passed over as a non-star.</w:t>
      </w:r>
    </w:p>
    <w:p w14:paraId="4537A973" w14:textId="5966CB87" w:rsidR="00ED3DD1" w:rsidRDefault="0074357C" w:rsidP="0074357C">
      <w:pPr>
        <w:pStyle w:val="BodyNoIndent"/>
        <w:numPr>
          <w:ilvl w:val="0"/>
          <w:numId w:val="25"/>
        </w:numPr>
        <w:jc w:val="left"/>
      </w:pPr>
      <w:r w:rsidRPr="0074357C">
        <w:rPr>
          <w:b/>
          <w:bCs/>
        </w:rPr>
        <w:t>Local maximum</w:t>
      </w:r>
      <w:r>
        <w:t xml:space="preserve">:  if a pixel is less than its </w:t>
      </w:r>
      <w:r w:rsidR="007D4ED0">
        <w:t>eight</w:t>
      </w:r>
      <w:r>
        <w:t xml:space="preserve"> surrounding</w:t>
      </w:r>
      <w:r w:rsidR="007D4ED0">
        <w:t xml:space="preserve"> (</w:t>
      </w:r>
      <w:r>
        <w:t>side- and corner-adjacent</w:t>
      </w:r>
      <w:r w:rsidR="007D4ED0">
        <w:t>) pixels</w:t>
      </w:r>
      <w:r>
        <w:t>, then it is passed over as a non-star.</w:t>
      </w:r>
    </w:p>
    <w:p w14:paraId="6144B363" w14:textId="353B766D" w:rsidR="0074357C" w:rsidRDefault="0074357C" w:rsidP="0074357C">
      <w:pPr>
        <w:pStyle w:val="BodyNoIndent"/>
        <w:numPr>
          <w:ilvl w:val="0"/>
          <w:numId w:val="25"/>
        </w:numPr>
        <w:jc w:val="left"/>
      </w:pPr>
      <w:r w:rsidRPr="0074357C">
        <w:rPr>
          <w:rFonts w:ascii="Courier" w:hAnsi="Courier"/>
          <w:b/>
          <w:bCs/>
        </w:rPr>
        <w:t>h</w:t>
      </w:r>
      <w:r w:rsidRPr="0074357C">
        <w:rPr>
          <w:b/>
          <w:bCs/>
        </w:rPr>
        <w:t xml:space="preserve"> &lt; </w:t>
      </w:r>
      <w:r w:rsidR="00BE5575">
        <w:rPr>
          <w:rFonts w:ascii="Courier" w:hAnsi="Courier"/>
          <w:b/>
          <w:bCs/>
        </w:rPr>
        <w:t>HMIN</w:t>
      </w:r>
      <w:r>
        <w:t xml:space="preserve">:  </w:t>
      </w:r>
      <w:r w:rsidR="005422C4">
        <w:t>measure</w:t>
      </w:r>
      <w:r w:rsidR="00BE5575">
        <w:t xml:space="preserve"> the isolation index</w:t>
      </w:r>
      <w:r w:rsidR="005422C4">
        <w:t xml:space="preserve"> </w:t>
      </w:r>
      <w:r w:rsidR="005422C4" w:rsidRPr="00BE5575">
        <w:rPr>
          <w:rFonts w:ascii="Courier" w:hAnsi="Courier"/>
          <w:b/>
          <w:bCs/>
        </w:rPr>
        <w:t>h</w:t>
      </w:r>
      <w:r w:rsidR="005422C4">
        <w:t xml:space="preserve"> </w:t>
      </w:r>
      <w:r w:rsidR="00BE5575">
        <w:t xml:space="preserve">(see </w:t>
      </w:r>
      <w:r w:rsidR="007D4ED0">
        <w:rPr>
          <w:b/>
          <w:bCs/>
          <w:color w:val="0070C0"/>
        </w:rPr>
        <w:t xml:space="preserve">Section </w:t>
      </w:r>
      <w:r w:rsidR="00BE5575" w:rsidRPr="00421DA4">
        <w:rPr>
          <w:b/>
          <w:bCs/>
          <w:color w:val="0070C0"/>
        </w:rPr>
        <w:t>3.1</w:t>
      </w:r>
      <w:r w:rsidR="00BE5575">
        <w:t xml:space="preserve">) </w:t>
      </w:r>
      <w:r w:rsidR="005422C4">
        <w:t>by going out radially from the pixel to determine how far out we have to go to find a greater pixel</w:t>
      </w:r>
      <w:r w:rsidR="00BE6EDB">
        <w:t>.  I</w:t>
      </w:r>
      <w:r w:rsidR="005422C4">
        <w:t xml:space="preserve">f a pixel is not as isolated as the </w:t>
      </w:r>
      <w:r w:rsidR="00BE5575" w:rsidRPr="00BE5575">
        <w:rPr>
          <w:rFonts w:ascii="Courier" w:hAnsi="Courier"/>
          <w:b/>
          <w:bCs/>
        </w:rPr>
        <w:t>HMIN</w:t>
      </w:r>
      <w:r w:rsidR="005422C4">
        <w:t xml:space="preserve"> requirement</w:t>
      </w:r>
      <w:r w:rsidR="00BE5575">
        <w:t xml:space="preserve"> says it needs to be</w:t>
      </w:r>
      <w:r w:rsidR="005422C4">
        <w:t>, then pass it over.</w:t>
      </w:r>
      <w:r>
        <w:t xml:space="preserve"> </w:t>
      </w:r>
    </w:p>
    <w:p w14:paraId="1B40AAAD" w14:textId="5AB4A4BC" w:rsidR="005422C4" w:rsidRDefault="005422C4" w:rsidP="005422C4">
      <w:pPr>
        <w:pStyle w:val="BodyNoIndent"/>
        <w:numPr>
          <w:ilvl w:val="0"/>
          <w:numId w:val="25"/>
        </w:numPr>
        <w:jc w:val="left"/>
      </w:pPr>
      <w:r>
        <w:rPr>
          <w:rFonts w:ascii="Courier" w:hAnsi="Courier"/>
          <w:b/>
          <w:bCs/>
        </w:rPr>
        <w:t>f</w:t>
      </w:r>
      <w:r w:rsidRPr="0074357C">
        <w:rPr>
          <w:b/>
          <w:bCs/>
        </w:rPr>
        <w:t xml:space="preserve"> &lt; </w:t>
      </w:r>
      <w:r w:rsidR="00BE5575">
        <w:rPr>
          <w:rFonts w:ascii="Courier" w:hAnsi="Courier"/>
          <w:b/>
          <w:bCs/>
        </w:rPr>
        <w:t>FMIN</w:t>
      </w:r>
      <w:r>
        <w:t xml:space="preserve">:  measure the local core flux </w:t>
      </w:r>
      <w:r w:rsidR="00430D06" w:rsidRPr="00194CAF">
        <w:rPr>
          <w:rFonts w:ascii="Courier" w:hAnsi="Courier"/>
          <w:b/>
          <w:bCs/>
        </w:rPr>
        <w:t>f</w:t>
      </w:r>
      <w:r w:rsidR="00430D06">
        <w:t xml:space="preserve"> </w:t>
      </w:r>
      <w:r>
        <w:t xml:space="preserve">by </w:t>
      </w:r>
      <w:r w:rsidR="00430D06">
        <w:t xml:space="preserve">finding </w:t>
      </w:r>
      <w:r>
        <w:t>the 2</w:t>
      </w:r>
      <w:r>
        <w:sym w:font="Symbol" w:char="F0B4"/>
      </w:r>
      <w:r>
        <w:t>2-pixel</w:t>
      </w:r>
      <w:r w:rsidR="00430D06">
        <w:t>-aperture</w:t>
      </w:r>
      <w:r>
        <w:t xml:space="preserve"> flux</w:t>
      </w:r>
      <w:r w:rsidR="00430D06">
        <w:t xml:space="preserve"> minus the local sky from the eight pixels surrounding this aperture.  If this flux is less than the </w:t>
      </w:r>
      <w:r w:rsidR="00BE5575" w:rsidRPr="00BE5575">
        <w:rPr>
          <w:rFonts w:ascii="Courier" w:hAnsi="Courier"/>
          <w:b/>
          <w:bCs/>
        </w:rPr>
        <w:t>FMIN</w:t>
      </w:r>
      <w:r w:rsidR="00430D06">
        <w:t xml:space="preserve"> parameter, then pass this pixel over.</w:t>
      </w:r>
    </w:p>
    <w:p w14:paraId="574A3D62" w14:textId="7DE89527" w:rsidR="005422C4" w:rsidRDefault="00157520" w:rsidP="0074357C">
      <w:pPr>
        <w:pStyle w:val="BodyNoIndent"/>
        <w:numPr>
          <w:ilvl w:val="0"/>
          <w:numId w:val="25"/>
        </w:numPr>
        <w:jc w:val="left"/>
      </w:pPr>
      <w:r w:rsidRPr="00157520">
        <w:rPr>
          <w:rFonts w:ascii="Courier" w:hAnsi="Courier"/>
          <w:b/>
          <w:bCs/>
        </w:rPr>
        <w:t>f</w:t>
      </w:r>
      <w:r w:rsidRPr="00157520">
        <w:rPr>
          <w:b/>
          <w:bCs/>
        </w:rPr>
        <w:t xml:space="preserve"> &lt; </w:t>
      </w:r>
      <w:r w:rsidR="00BE5575">
        <w:rPr>
          <w:rFonts w:ascii="Courier" w:hAnsi="Courier"/>
          <w:b/>
          <w:bCs/>
        </w:rPr>
        <w:t>MASK</w:t>
      </w:r>
      <w:r w:rsidRPr="00157520">
        <w:rPr>
          <w:rFonts w:ascii="Courier" w:hAnsi="Courier"/>
          <w:b/>
          <w:bCs/>
        </w:rPr>
        <w:t>(i,j)</w:t>
      </w:r>
      <w:r>
        <w:t xml:space="preserve">:  </w:t>
      </w:r>
      <w:r w:rsidR="00430D06">
        <w:t>If there is a mask</w:t>
      </w:r>
      <w:r>
        <w:t xml:space="preserve"> </w:t>
      </w:r>
      <w:r w:rsidR="009705DB">
        <w:t>generated</w:t>
      </w:r>
      <w:r>
        <w:t xml:space="preserve"> to </w:t>
      </w:r>
      <w:r w:rsidR="009705DB">
        <w:t>prevent</w:t>
      </w:r>
      <w:r>
        <w:t xml:space="preserve"> features around the wings of saturated stars</w:t>
      </w:r>
      <w:r w:rsidR="009705DB">
        <w:t xml:space="preserve"> from being identified as stars</w:t>
      </w:r>
      <w:r w:rsidR="008330FF">
        <w:t xml:space="preserve"> (with the </w:t>
      </w:r>
      <w:r w:rsidR="008330FF" w:rsidRPr="00421DA4">
        <w:rPr>
          <w:rFonts w:ascii="Courier" w:hAnsi="Courier"/>
          <w:b/>
          <w:bCs/>
        </w:rPr>
        <w:t>SHOW_MSK+</w:t>
      </w:r>
      <w:r w:rsidR="008330FF">
        <w:t xml:space="preserve"> option)</w:t>
      </w:r>
      <w:r w:rsidR="00430D06">
        <w:t xml:space="preserve">, then the local core flux </w:t>
      </w:r>
      <w:r w:rsidR="00430D06" w:rsidRPr="00194CAF">
        <w:rPr>
          <w:rFonts w:ascii="Courier" w:hAnsi="Courier"/>
          <w:b/>
          <w:bCs/>
        </w:rPr>
        <w:t>f</w:t>
      </w:r>
      <w:r w:rsidR="00430D06">
        <w:t xml:space="preserve"> must be above the mask threshold, otherwise pass this pixel over.</w:t>
      </w:r>
    </w:p>
    <w:p w14:paraId="2772A7BD" w14:textId="2A0EBFCE" w:rsidR="00430D06" w:rsidRDefault="00157520" w:rsidP="0074357C">
      <w:pPr>
        <w:pStyle w:val="BodyNoIndent"/>
        <w:numPr>
          <w:ilvl w:val="0"/>
          <w:numId w:val="25"/>
        </w:numPr>
        <w:jc w:val="left"/>
      </w:pPr>
      <w:r w:rsidRPr="00157520">
        <w:rPr>
          <w:b/>
          <w:bCs/>
        </w:rPr>
        <w:t>Outside of other pre-defined boundaries</w:t>
      </w:r>
      <w:r>
        <w:t xml:space="preserve">:  if a pixel is, say, within 5 pixels of </w:t>
      </w:r>
      <w:r w:rsidR="00194CAF">
        <w:t xml:space="preserve">the </w:t>
      </w:r>
      <w:r>
        <w:t>gap between chips in WFC3/UVIS</w:t>
      </w:r>
      <w:r w:rsidR="008330FF">
        <w:t xml:space="preserve"> or ACS/WFC</w:t>
      </w:r>
      <w:r>
        <w:t>, then pass the pixel over.</w:t>
      </w:r>
    </w:p>
    <w:p w14:paraId="6845A574" w14:textId="0171D054" w:rsidR="00157520" w:rsidRDefault="00157520" w:rsidP="0074357C">
      <w:pPr>
        <w:pStyle w:val="BodyNoIndent"/>
        <w:numPr>
          <w:ilvl w:val="0"/>
          <w:numId w:val="25"/>
        </w:numPr>
        <w:jc w:val="left"/>
      </w:pPr>
      <w:r w:rsidRPr="00157520">
        <w:rPr>
          <w:rFonts w:ascii="Courier" w:hAnsi="Courier"/>
          <w:b/>
          <w:bCs/>
        </w:rPr>
        <w:t xml:space="preserve">pix(i,j) </w:t>
      </w:r>
      <w:r>
        <w:rPr>
          <w:b/>
          <w:bCs/>
        </w:rPr>
        <w:t xml:space="preserve">&lt;  </w:t>
      </w:r>
      <w:r w:rsidRPr="00157520">
        <w:rPr>
          <w:rFonts w:ascii="Courier" w:hAnsi="Courier"/>
          <w:b/>
          <w:bCs/>
        </w:rPr>
        <w:t>LOFLAG</w:t>
      </w:r>
      <w:r w:rsidR="00A41226">
        <w:rPr>
          <w:rStyle w:val="FootnoteReference"/>
          <w:rFonts w:ascii="Courier" w:hAnsi="Courier"/>
          <w:b/>
          <w:bCs/>
        </w:rPr>
        <w:footnoteReference w:id="13"/>
      </w:r>
      <w:r w:rsidRPr="00157520">
        <w:t>:</w:t>
      </w:r>
      <w:r>
        <w:t xml:space="preserve">  if the pixel is below the low-bad flag, then pass it over.</w:t>
      </w:r>
    </w:p>
    <w:p w14:paraId="075A1E6E" w14:textId="29E4B493" w:rsidR="00157520" w:rsidRDefault="00157520" w:rsidP="0074357C">
      <w:pPr>
        <w:pStyle w:val="BodyNoIndent"/>
        <w:numPr>
          <w:ilvl w:val="0"/>
          <w:numId w:val="25"/>
        </w:numPr>
        <w:jc w:val="left"/>
      </w:pPr>
      <w:r>
        <w:rPr>
          <w:rFonts w:ascii="Courier" w:hAnsi="Courier"/>
          <w:b/>
          <w:bCs/>
        </w:rPr>
        <w:t xml:space="preserve">pix(i,j) &gt; HIFLAG </w:t>
      </w:r>
      <w:r w:rsidR="00BE5575">
        <w:rPr>
          <w:rFonts w:ascii="Courier" w:hAnsi="Courier"/>
          <w:b/>
          <w:bCs/>
        </w:rPr>
        <w:t>and</w:t>
      </w:r>
      <w:r>
        <w:rPr>
          <w:rFonts w:ascii="Courier" w:hAnsi="Courier"/>
          <w:b/>
          <w:bCs/>
        </w:rPr>
        <w:t xml:space="preserve"> DOSAT</w:t>
      </w:r>
      <w:r w:rsidR="00BE5575">
        <w:rPr>
          <w:rFonts w:ascii="Courier" w:hAnsi="Courier"/>
          <w:b/>
          <w:bCs/>
        </w:rPr>
        <w:t>-</w:t>
      </w:r>
      <w:r w:rsidRPr="00157520">
        <w:t>:</w:t>
      </w:r>
      <w:r>
        <w:t xml:space="preserve">  if the pixel is saturated, </w:t>
      </w:r>
      <w:r w:rsidR="00BE6EDB">
        <w:t xml:space="preserve">and </w:t>
      </w:r>
      <w:r>
        <w:t>the find-saturated-star flag is</w:t>
      </w:r>
      <w:r w:rsidR="00BE6EDB">
        <w:t xml:space="preserve"> </w:t>
      </w:r>
      <w:r>
        <w:t>set</w:t>
      </w:r>
      <w:r w:rsidR="00BE6EDB">
        <w:t xml:space="preserve"> to “</w:t>
      </w:r>
      <w:r w:rsidR="00BE6EDB" w:rsidRPr="007C4A9D">
        <w:rPr>
          <w:rFonts w:ascii="Courier" w:hAnsi="Courier"/>
          <w:b/>
          <w:bCs/>
        </w:rPr>
        <w:t>-</w:t>
      </w:r>
      <w:r w:rsidR="00BE6EDB">
        <w:t>”</w:t>
      </w:r>
      <w:r>
        <w:t>, then pass</w:t>
      </w:r>
      <w:r w:rsidR="00BE6EDB">
        <w:t xml:space="preserve"> over</w:t>
      </w:r>
      <w:r>
        <w:t xml:space="preserve"> the pixel over.</w:t>
      </w:r>
    </w:p>
    <w:p w14:paraId="48A6A690" w14:textId="4473E842" w:rsidR="00157520" w:rsidRDefault="00157520" w:rsidP="0074357C">
      <w:pPr>
        <w:pStyle w:val="BodyNoIndent"/>
        <w:numPr>
          <w:ilvl w:val="0"/>
          <w:numId w:val="25"/>
        </w:numPr>
        <w:jc w:val="left"/>
      </w:pPr>
      <w:r>
        <w:rPr>
          <w:rFonts w:ascii="Courier" w:hAnsi="Courier"/>
          <w:b/>
          <w:bCs/>
        </w:rPr>
        <w:t xml:space="preserve">pix(i,j) &gt; HIFLAG but not </w:t>
      </w:r>
      <w:r w:rsidR="00194CAF">
        <w:rPr>
          <w:rFonts w:ascii="Courier" w:hAnsi="Courier"/>
          <w:b/>
          <w:bCs/>
        </w:rPr>
        <w:t xml:space="preserve">at saturation </w:t>
      </w:r>
      <w:r>
        <w:rPr>
          <w:rFonts w:ascii="Courier" w:hAnsi="Courier"/>
          <w:b/>
          <w:bCs/>
        </w:rPr>
        <w:t>center</w:t>
      </w:r>
      <w:r w:rsidRPr="00157520">
        <w:t>:</w:t>
      </w:r>
      <w:r>
        <w:t xml:space="preserve">  if the pixel is saturated and we are finding saturated stars, but the star is not at the center of the saturated distribution, then skip it.</w:t>
      </w:r>
    </w:p>
    <w:p w14:paraId="2A95ABB7" w14:textId="29645DD3" w:rsidR="00157520" w:rsidRDefault="00157520" w:rsidP="0074357C">
      <w:pPr>
        <w:pStyle w:val="BodyNoIndent"/>
        <w:numPr>
          <w:ilvl w:val="0"/>
          <w:numId w:val="25"/>
        </w:numPr>
        <w:jc w:val="left"/>
      </w:pPr>
      <w:r>
        <w:rPr>
          <w:rFonts w:ascii="Courier" w:hAnsi="Courier"/>
          <w:b/>
          <w:bCs/>
        </w:rPr>
        <w:t>Saturated, but too close to brighter stars:</w:t>
      </w:r>
      <w:r>
        <w:t xml:space="preserve">  if the pixel is saturated, but there’s a brighter saturated star within 4 pixels, then skip it</w:t>
      </w:r>
      <w:r w:rsidR="00BE6EDB">
        <w:t>, as i</w:t>
      </w:r>
      <w:r w:rsidR="00BE5575">
        <w:t>t will be very hard to measure it well.</w:t>
      </w:r>
    </w:p>
    <w:p w14:paraId="24051D2B" w14:textId="303A8EEF" w:rsidR="00157520" w:rsidRDefault="00157520" w:rsidP="0074357C">
      <w:pPr>
        <w:pStyle w:val="BodyNoIndent"/>
        <w:numPr>
          <w:ilvl w:val="0"/>
          <w:numId w:val="25"/>
        </w:numPr>
        <w:jc w:val="left"/>
      </w:pPr>
      <w:r>
        <w:rPr>
          <w:rFonts w:ascii="Courier" w:hAnsi="Courier"/>
          <w:b/>
          <w:bCs/>
        </w:rPr>
        <w:lastRenderedPageBreak/>
        <w:t>Unsaturated, but too close to saturated stars:</w:t>
      </w:r>
      <w:r>
        <w:t xml:space="preserve">  if the pixel is unsaturated, but it is within 5 pixels of a saturated star, then pass it over.</w:t>
      </w:r>
      <w:r w:rsidR="00BE5575">
        <w:t xml:space="preserve">  It will be very hard to measure this star well</w:t>
      </w:r>
    </w:p>
    <w:p w14:paraId="4A82B4CE" w14:textId="5DB58CCC" w:rsidR="00157520" w:rsidRDefault="00151AA6" w:rsidP="0074357C">
      <w:pPr>
        <w:pStyle w:val="BodyNoIndent"/>
        <w:numPr>
          <w:ilvl w:val="0"/>
          <w:numId w:val="25"/>
        </w:numPr>
        <w:jc w:val="left"/>
      </w:pPr>
      <w:r w:rsidRPr="00151AA6">
        <w:rPr>
          <w:rFonts w:ascii="Courier" w:hAnsi="Courier"/>
          <w:b/>
          <w:bCs/>
        </w:rPr>
        <w:t>q</w:t>
      </w:r>
      <w:r>
        <w:t xml:space="preserve">  &gt; </w:t>
      </w:r>
      <w:r w:rsidR="00BE5575">
        <w:rPr>
          <w:rFonts w:ascii="Courier" w:hAnsi="Courier"/>
          <w:b/>
          <w:bCs/>
        </w:rPr>
        <w:t>Q</w:t>
      </w:r>
      <w:r w:rsidR="00361272">
        <w:rPr>
          <w:rFonts w:ascii="Courier" w:hAnsi="Courier"/>
          <w:b/>
          <w:bCs/>
        </w:rPr>
        <w:t>MAX</w:t>
      </w:r>
      <w:r>
        <w:t xml:space="preserve">:  </w:t>
      </w:r>
      <w:r w:rsidR="00361272">
        <w:t xml:space="preserve">if </w:t>
      </w:r>
      <w:r w:rsidR="00361272" w:rsidRPr="00151AA6">
        <w:rPr>
          <w:rFonts w:ascii="Courier" w:hAnsi="Courier"/>
          <w:b/>
          <w:bCs/>
        </w:rPr>
        <w:t>q</w:t>
      </w:r>
      <w:r w:rsidR="00361272">
        <w:t>, the quality of fit of the PSF to the star’s inner 5</w:t>
      </w:r>
      <w:r w:rsidR="00361272">
        <w:sym w:font="Symbol" w:char="F0B4"/>
      </w:r>
      <w:r w:rsidR="00361272">
        <w:t>5 pixels (</w:t>
      </w:r>
      <w:r w:rsidR="002B2A15">
        <w:t>see §3.2</w:t>
      </w:r>
      <w:r w:rsidR="00361272">
        <w:t>) is too poor, then skip over this pixel</w:t>
      </w:r>
      <w:r w:rsidR="002B2A15">
        <w:t>.</w:t>
      </w:r>
      <w:r w:rsidR="00361272">
        <w:t xml:space="preserve">  The default value for </w:t>
      </w:r>
      <w:r w:rsidR="00361272">
        <w:rPr>
          <w:rFonts w:ascii="Courier" w:hAnsi="Courier"/>
          <w:b/>
          <w:bCs/>
        </w:rPr>
        <w:t>QMAX</w:t>
      </w:r>
      <w:r w:rsidR="00361272">
        <w:t xml:space="preserve"> is 0.5.</w:t>
      </w:r>
    </w:p>
    <w:p w14:paraId="5B6A9E35" w14:textId="305B0701" w:rsidR="00151AA6" w:rsidRDefault="00151AA6" w:rsidP="0074357C">
      <w:pPr>
        <w:pStyle w:val="BodyNoIndent"/>
        <w:numPr>
          <w:ilvl w:val="0"/>
          <w:numId w:val="25"/>
        </w:numPr>
        <w:jc w:val="left"/>
      </w:pPr>
      <w:r w:rsidRPr="00151AA6">
        <w:rPr>
          <w:rFonts w:ascii="Courier" w:hAnsi="Courier"/>
          <w:b/>
          <w:bCs/>
        </w:rPr>
        <w:t>c</w:t>
      </w:r>
      <w:r w:rsidRPr="00151AA6">
        <w:rPr>
          <w:b/>
          <w:bCs/>
        </w:rPr>
        <w:t xml:space="preserve"> &lt; </w:t>
      </w:r>
      <w:r w:rsidR="00361272">
        <w:rPr>
          <w:rFonts w:ascii="Courier" w:hAnsi="Courier"/>
          <w:b/>
          <w:bCs/>
        </w:rPr>
        <w:t>CMIN</w:t>
      </w:r>
      <w:r w:rsidRPr="00151AA6">
        <w:rPr>
          <w:b/>
          <w:bCs/>
        </w:rPr>
        <w:t xml:space="preserve"> </w:t>
      </w:r>
      <w:r>
        <w:rPr>
          <w:b/>
          <w:bCs/>
        </w:rPr>
        <w:t>or</w:t>
      </w:r>
      <w:r w:rsidRPr="00151AA6">
        <w:rPr>
          <w:b/>
          <w:bCs/>
        </w:rPr>
        <w:t xml:space="preserve"> </w:t>
      </w:r>
      <w:r w:rsidRPr="00151AA6">
        <w:rPr>
          <w:rFonts w:ascii="Courier" w:hAnsi="Courier"/>
          <w:b/>
          <w:bCs/>
        </w:rPr>
        <w:t>c</w:t>
      </w:r>
      <w:r w:rsidRPr="00151AA6">
        <w:rPr>
          <w:b/>
          <w:bCs/>
        </w:rPr>
        <w:t xml:space="preserve"> &gt; </w:t>
      </w:r>
      <w:r w:rsidR="00361272">
        <w:rPr>
          <w:rFonts w:ascii="Courier" w:hAnsi="Courier"/>
          <w:b/>
          <w:bCs/>
        </w:rPr>
        <w:t>CMAX</w:t>
      </w:r>
      <w:r>
        <w:t xml:space="preserve">: </w:t>
      </w:r>
      <w:r w:rsidR="00361272">
        <w:t xml:space="preserve"> If the PSF fit shows that the star is too sharp or too broad to be a star (see §3.2), then skip over this pixel.  The default values for </w:t>
      </w:r>
      <w:r w:rsidR="00361272">
        <w:rPr>
          <w:rFonts w:ascii="Courier" w:hAnsi="Courier"/>
          <w:b/>
          <w:bCs/>
        </w:rPr>
        <w:t>CMIN</w:t>
      </w:r>
      <w:r w:rsidR="00361272">
        <w:t xml:space="preserve"> or </w:t>
      </w:r>
      <w:r w:rsidR="00361272">
        <w:rPr>
          <w:rFonts w:ascii="Courier" w:hAnsi="Courier"/>
          <w:b/>
          <w:bCs/>
        </w:rPr>
        <w:t>CMAX</w:t>
      </w:r>
      <w:r w:rsidR="00501885">
        <w:t xml:space="preserve"> are +</w:t>
      </w:r>
      <w:r w:rsidR="00194CAF">
        <w:t>0.</w:t>
      </w:r>
      <w:r w:rsidR="00501885">
        <w:t>1 and</w:t>
      </w:r>
      <w:r w:rsidR="00501885">
        <w:sym w:font="Symbol" w:char="F020"/>
      </w:r>
      <w:r w:rsidR="00501885">
        <w:sym w:font="Symbol" w:char="F02D"/>
      </w:r>
      <w:r w:rsidR="00501885">
        <w:t>1.</w:t>
      </w:r>
    </w:p>
    <w:p w14:paraId="680A06FA" w14:textId="3FDC7593" w:rsidR="00097222" w:rsidRDefault="00097222" w:rsidP="0074357C">
      <w:pPr>
        <w:pStyle w:val="BodyNoIndent"/>
        <w:numPr>
          <w:ilvl w:val="0"/>
          <w:numId w:val="25"/>
        </w:numPr>
        <w:jc w:val="left"/>
      </w:pPr>
      <w:r w:rsidRPr="00097222">
        <w:rPr>
          <w:b/>
          <w:bCs/>
        </w:rPr>
        <w:t>Peaky and saturated</w:t>
      </w:r>
      <w:r>
        <w:t xml:space="preserve">:  If the pixel is saturated, but </w:t>
      </w:r>
      <w:r w:rsidR="00917ADB">
        <w:t>its surroundings are</w:t>
      </w:r>
      <w:r>
        <w:t xml:space="preserve"> too </w:t>
      </w:r>
      <w:r w:rsidR="00976AC5">
        <w:t xml:space="preserve">centrally concentrated </w:t>
      </w:r>
      <w:r w:rsidR="00361272">
        <w:t>to be a real star</w:t>
      </w:r>
      <w:r>
        <w:t>, then it is likely a rare saturated cosmic ray.</w:t>
      </w:r>
      <w:r w:rsidR="00194CAF">
        <w:t xml:space="preserve">  Reject it!</w:t>
      </w:r>
    </w:p>
    <w:p w14:paraId="05045E2B" w14:textId="14D3BE32" w:rsidR="00097222" w:rsidRDefault="00097222" w:rsidP="0074357C">
      <w:pPr>
        <w:pStyle w:val="BodyNoIndent"/>
        <w:numPr>
          <w:ilvl w:val="0"/>
          <w:numId w:val="25"/>
        </w:numPr>
        <w:jc w:val="left"/>
      </w:pPr>
      <w:r w:rsidRPr="00097222">
        <w:rPr>
          <w:b/>
          <w:bCs/>
        </w:rPr>
        <w:t>Unsaturated star!</w:t>
      </w:r>
      <w:r>
        <w:t xml:space="preserve">  If it survives the fourteen tests and it is not saturated, then </w:t>
      </w:r>
      <w:r w:rsidR="00361272">
        <w:t xml:space="preserve">the pixel </w:t>
      </w:r>
      <w:r w:rsidR="00194CAF">
        <w:t>contains</w:t>
      </w:r>
      <w:r w:rsidR="00361272">
        <w:t xml:space="preserve"> an unsaturated star</w:t>
      </w:r>
      <w:r>
        <w:t>.</w:t>
      </w:r>
    </w:p>
    <w:p w14:paraId="6EADF38C" w14:textId="1763DA4F" w:rsidR="00116747" w:rsidRDefault="00097222" w:rsidP="00116747">
      <w:pPr>
        <w:pStyle w:val="BodyNoIndent"/>
        <w:numPr>
          <w:ilvl w:val="0"/>
          <w:numId w:val="25"/>
        </w:numPr>
        <w:jc w:val="left"/>
      </w:pPr>
      <w:r w:rsidRPr="00097222">
        <w:rPr>
          <w:b/>
          <w:bCs/>
        </w:rPr>
        <w:t>Saturated star!</w:t>
      </w:r>
      <w:r>
        <w:t xml:space="preserve">  If it survives </w:t>
      </w:r>
      <w:r w:rsidR="003D3B0C">
        <w:t>the fourteen tests and is saturated</w:t>
      </w:r>
      <w:r>
        <w:t xml:space="preserve">, then the pixel </w:t>
      </w:r>
      <w:r w:rsidR="00194CAF">
        <w:t>contains</w:t>
      </w:r>
      <w:r>
        <w:t xml:space="preserve"> a saturate</w:t>
      </w:r>
      <w:r w:rsidR="00361272">
        <w:t>d</w:t>
      </w:r>
      <w:r>
        <w:t xml:space="preserve"> star.</w:t>
      </w:r>
    </w:p>
    <w:p w14:paraId="2265334E" w14:textId="07975296" w:rsidR="00116747" w:rsidRPr="00574F25" w:rsidRDefault="00116747" w:rsidP="00116747">
      <w:pPr>
        <w:pStyle w:val="HeadSect"/>
        <w:numPr>
          <w:ilvl w:val="1"/>
          <w:numId w:val="26"/>
        </w:numPr>
        <w:rPr>
          <w:sz w:val="32"/>
          <w:szCs w:val="28"/>
        </w:rPr>
      </w:pPr>
      <w:r w:rsidRPr="00574F25">
        <w:rPr>
          <w:sz w:val="32"/>
          <w:szCs w:val="28"/>
        </w:rPr>
        <w:t xml:space="preserve">  </w:t>
      </w:r>
      <w:r w:rsidR="0071058D" w:rsidRPr="00574F25">
        <w:rPr>
          <w:sz w:val="32"/>
          <w:szCs w:val="28"/>
        </w:rPr>
        <w:t>P</w:t>
      </w:r>
      <w:r w:rsidRPr="00574F25">
        <w:rPr>
          <w:sz w:val="32"/>
          <w:szCs w:val="28"/>
        </w:rPr>
        <w:t>hotometry</w:t>
      </w:r>
      <w:r w:rsidR="0071058D" w:rsidRPr="00574F25">
        <w:rPr>
          <w:sz w:val="32"/>
          <w:szCs w:val="28"/>
        </w:rPr>
        <w:t xml:space="preserve"> and Astrometry </w:t>
      </w:r>
      <w:r w:rsidR="00917ADB">
        <w:rPr>
          <w:sz w:val="32"/>
          <w:szCs w:val="28"/>
        </w:rPr>
        <w:t>of</w:t>
      </w:r>
      <w:r w:rsidR="00917ADB" w:rsidRPr="00574F25">
        <w:rPr>
          <w:sz w:val="32"/>
          <w:szCs w:val="28"/>
        </w:rPr>
        <w:t xml:space="preserve"> </w:t>
      </w:r>
      <w:r w:rsidR="0071058D" w:rsidRPr="00574F25">
        <w:rPr>
          <w:sz w:val="32"/>
          <w:szCs w:val="28"/>
        </w:rPr>
        <w:t>Unsaturated Stars</w:t>
      </w:r>
    </w:p>
    <w:p w14:paraId="0DE5752D" w14:textId="5347F139" w:rsidR="003779BC" w:rsidRDefault="003779BC" w:rsidP="00116747">
      <w:pPr>
        <w:pStyle w:val="BodyNoIndent"/>
        <w:jc w:val="left"/>
      </w:pPr>
      <w:r>
        <w:t xml:space="preserve">Once the </w:t>
      </w:r>
      <w:r w:rsidR="00116747" w:rsidRPr="008E5DC4">
        <w:rPr>
          <w:rFonts w:ascii="Courier" w:hAnsi="Courier"/>
        </w:rPr>
        <w:t>hst1pass</w:t>
      </w:r>
      <w:r w:rsidR="00116747">
        <w:t xml:space="preserve"> </w:t>
      </w:r>
      <w:r w:rsidR="00361272">
        <w:t xml:space="preserve">routine </w:t>
      </w:r>
      <w:r>
        <w:t>has determined that a</w:t>
      </w:r>
      <w:r w:rsidR="00194CAF">
        <w:t xml:space="preserve"> </w:t>
      </w:r>
      <w:r>
        <w:t xml:space="preserve">star </w:t>
      </w:r>
      <w:r w:rsidR="009D04CC">
        <w:t>may be</w:t>
      </w:r>
      <w:r>
        <w:t xml:space="preserve"> in a pixel, then it proceeds to PSF fitting</w:t>
      </w:r>
      <w:r w:rsidR="00361272">
        <w:t xml:space="preserve"> </w:t>
      </w:r>
      <w:r w:rsidR="00561514">
        <w:t>if</w:t>
      </w:r>
      <w:r w:rsidR="00361272">
        <w:t xml:space="preserve"> </w:t>
      </w:r>
      <w:r w:rsidR="0062406B">
        <w:t>it has</w:t>
      </w:r>
      <w:r>
        <w:t xml:space="preserve"> access to a PSF.  If there is no PSF supplied, then </w:t>
      </w:r>
      <w:r w:rsidR="00CF5287">
        <w:t xml:space="preserve">it uses </w:t>
      </w:r>
      <w:r w:rsidR="009D04CC">
        <w:t xml:space="preserve">a local centroid position and </w:t>
      </w:r>
      <w:r w:rsidR="00CF5287">
        <w:t>aperture photometry.</w:t>
      </w:r>
    </w:p>
    <w:p w14:paraId="2FEF7B24" w14:textId="76ED1B46" w:rsidR="009D04CC" w:rsidRDefault="00116747" w:rsidP="00116747">
      <w:pPr>
        <w:pStyle w:val="BodyNoIndent"/>
        <w:jc w:val="left"/>
      </w:pPr>
      <w:r>
        <w:t>Since all the detectors</w:t>
      </w:r>
      <w:r w:rsidR="00917ADB">
        <w:t xml:space="preserve"> accommodated by </w:t>
      </w:r>
      <w:r w:rsidR="00917ADB" w:rsidRPr="00421DA4">
        <w:rPr>
          <w:rFonts w:ascii="Courier" w:hAnsi="Courier"/>
        </w:rPr>
        <w:t>hst1pass</w:t>
      </w:r>
      <w:r>
        <w:t xml:space="preserve"> are at least moderately </w:t>
      </w:r>
      <w:r w:rsidR="00A85B04">
        <w:t>undersampled</w:t>
      </w:r>
      <w:r>
        <w:t>, we adopt a 5</w:t>
      </w:r>
      <w:r w:rsidR="00A85B04">
        <w:sym w:font="Symbol" w:char="F0B4"/>
      </w:r>
      <w:r>
        <w:t>5</w:t>
      </w:r>
      <w:r w:rsidR="00A85B04">
        <w:t>-</w:t>
      </w:r>
      <w:r>
        <w:t>pixel aperture</w:t>
      </w:r>
      <w:r w:rsidR="00A85B04">
        <w:t xml:space="preserve"> as the default</w:t>
      </w:r>
      <w:r>
        <w:t>.</w:t>
      </w:r>
      <w:r w:rsidR="00CF72ED">
        <w:t xml:space="preserve">  The goal is to find the triplet (</w:t>
      </w:r>
      <w:r w:rsidR="00CF72ED" w:rsidRPr="0028677E">
        <w:rPr>
          <w:i/>
          <w:iCs/>
        </w:rPr>
        <w:t>x</w:t>
      </w:r>
      <w:r w:rsidR="00CF72ED">
        <w:t>,</w:t>
      </w:r>
      <w:r w:rsidR="007D4ED0">
        <w:t xml:space="preserve"> </w:t>
      </w:r>
      <w:r w:rsidR="00CF72ED" w:rsidRPr="0028677E">
        <w:rPr>
          <w:i/>
          <w:iCs/>
        </w:rPr>
        <w:t>y</w:t>
      </w:r>
      <w:r w:rsidR="00CF72ED">
        <w:t>,</w:t>
      </w:r>
      <w:r w:rsidR="007D4ED0">
        <w:t xml:space="preserve"> </w:t>
      </w:r>
      <w:r w:rsidR="00CF72ED" w:rsidRPr="0028677E">
        <w:rPr>
          <w:i/>
          <w:iCs/>
        </w:rPr>
        <w:t>z</w:t>
      </w:r>
      <w:r w:rsidR="00CF72ED">
        <w:t>), where (</w:t>
      </w:r>
      <w:r w:rsidR="00CF72ED" w:rsidRPr="0028677E">
        <w:rPr>
          <w:i/>
          <w:iCs/>
        </w:rPr>
        <w:t>x</w:t>
      </w:r>
      <w:r w:rsidR="00CF72ED">
        <w:t>,</w:t>
      </w:r>
      <w:r w:rsidR="007D4ED0">
        <w:t xml:space="preserve"> </w:t>
      </w:r>
      <w:r w:rsidR="00CF72ED" w:rsidRPr="0028677E">
        <w:rPr>
          <w:i/>
          <w:iCs/>
        </w:rPr>
        <w:t>y</w:t>
      </w:r>
      <w:r w:rsidR="00CF72ED">
        <w:t xml:space="preserve">) is the raw location for the star in the pixel grid, and </w:t>
      </w:r>
      <w:r w:rsidR="00CF72ED" w:rsidRPr="0028677E">
        <w:rPr>
          <w:i/>
          <w:iCs/>
        </w:rPr>
        <w:t>z</w:t>
      </w:r>
      <w:r w:rsidR="00CF72ED">
        <w:t xml:space="preserve"> is the </w:t>
      </w:r>
      <w:r w:rsidR="0028677E">
        <w:t xml:space="preserve">flux.  </w:t>
      </w:r>
    </w:p>
    <w:p w14:paraId="3D6DA23C" w14:textId="526D057E" w:rsidR="00116747" w:rsidRDefault="00D86853" w:rsidP="00116747">
      <w:pPr>
        <w:pStyle w:val="BodyNoIndent"/>
        <w:jc w:val="left"/>
      </w:pPr>
      <w:r>
        <w:t>W</w:t>
      </w:r>
      <w:r w:rsidR="0028677E">
        <w:t xml:space="preserve">e </w:t>
      </w:r>
      <w:r w:rsidR="009D04CC">
        <w:t xml:space="preserve">must </w:t>
      </w:r>
      <w:r>
        <w:t xml:space="preserve">first </w:t>
      </w:r>
      <w:r w:rsidR="0028677E">
        <w:t>find</w:t>
      </w:r>
      <w:r w:rsidR="00917ADB">
        <w:t xml:space="preserve"> the sky value,</w:t>
      </w:r>
      <w:r w:rsidR="0028677E">
        <w:t xml:space="preserve"> </w:t>
      </w:r>
      <w:r w:rsidR="0028677E" w:rsidRPr="0028677E">
        <w:rPr>
          <w:i/>
          <w:iCs/>
        </w:rPr>
        <w:t>s</w:t>
      </w:r>
      <w:r w:rsidR="0028677E">
        <w:t>.</w:t>
      </w:r>
      <w:r w:rsidR="00A85B04">
        <w:t xml:space="preserve"> </w:t>
      </w:r>
      <w:r w:rsidR="009D04CC">
        <w:t xml:space="preserve"> </w:t>
      </w:r>
      <w:r w:rsidR="00561514">
        <w:t xml:space="preserve">To </w:t>
      </w:r>
      <w:r w:rsidR="00917ADB">
        <w:t>do this</w:t>
      </w:r>
      <w:r w:rsidR="00561514">
        <w:t xml:space="preserve">, </w:t>
      </w:r>
      <w:r w:rsidR="009D04CC">
        <w:t>the routine</w:t>
      </w:r>
      <w:r w:rsidR="00A85B04">
        <w:t xml:space="preserve"> start</w:t>
      </w:r>
      <w:r w:rsidR="00561514">
        <w:t>s by computing</w:t>
      </w:r>
      <w:r w:rsidR="00A85B04">
        <w:t xml:space="preserve"> a rough centroid position for the star</w:t>
      </w:r>
      <w:r w:rsidR="00561514">
        <w:t>.</w:t>
      </w:r>
      <w:r w:rsidR="00A85B04">
        <w:t xml:space="preserve"> </w:t>
      </w:r>
      <w:r w:rsidR="00561514">
        <w:t xml:space="preserve"> It then</w:t>
      </w:r>
      <w:r w:rsidR="00A85B04">
        <w:t xml:space="preserve"> iteratively find</w:t>
      </w:r>
      <w:r w:rsidR="00561514">
        <w:t>s</w:t>
      </w:r>
      <w:r w:rsidR="00A85B04">
        <w:t xml:space="preserve"> the flux in the 5</w:t>
      </w:r>
      <w:r w:rsidR="00A85B04">
        <w:sym w:font="Symbol" w:char="F0B4"/>
      </w:r>
      <w:r w:rsidR="00A85B04">
        <w:t>5 aperture, and</w:t>
      </w:r>
      <w:r w:rsidR="00561514">
        <w:t xml:space="preserve"> the</w:t>
      </w:r>
      <w:r w:rsidR="00A85B04">
        <w:t xml:space="preserve"> sky from a robust 2.5-sigma-clipped average of the pixels in the annulus between </w:t>
      </w:r>
      <w:r w:rsidR="00A85B04" w:rsidRPr="00A85B04">
        <w:rPr>
          <w:rFonts w:ascii="Courier" w:hAnsi="Courier"/>
        </w:rPr>
        <w:t>r</w:t>
      </w:r>
      <w:r w:rsidR="00A85B04" w:rsidRPr="00FD08DA">
        <w:rPr>
          <w:rFonts w:ascii="Courier" w:hAnsi="Courier"/>
          <w:vertAlign w:val="subscript"/>
        </w:rPr>
        <w:t>1</w:t>
      </w:r>
      <w:r w:rsidR="00A85B04">
        <w:t xml:space="preserve"> and </w:t>
      </w:r>
      <w:r w:rsidR="00A85B04" w:rsidRPr="00A85B04">
        <w:rPr>
          <w:rFonts w:ascii="Courier" w:hAnsi="Courier"/>
        </w:rPr>
        <w:t>r</w:t>
      </w:r>
      <w:r w:rsidR="00A85B04" w:rsidRPr="00FD08DA">
        <w:rPr>
          <w:rFonts w:ascii="Courier" w:hAnsi="Courier"/>
          <w:vertAlign w:val="subscript"/>
        </w:rPr>
        <w:t>1</w:t>
      </w:r>
      <w:r w:rsidR="00A85B04">
        <w:t>+2</w:t>
      </w:r>
      <w:r w:rsidR="00E04928">
        <w:t xml:space="preserve"> as follows</w:t>
      </w:r>
      <w:r w:rsidR="00A85B04">
        <w:t>.  We start with r</w:t>
      </w:r>
      <w:r w:rsidR="00A85B04" w:rsidRPr="00FD08DA">
        <w:rPr>
          <w:vertAlign w:val="subscript"/>
        </w:rPr>
        <w:t>1</w:t>
      </w:r>
      <w:r w:rsidR="00A85B04">
        <w:t xml:space="preserve"> = 4 and </w:t>
      </w:r>
      <w:r w:rsidR="00CF72ED">
        <w:t xml:space="preserve">list all the pixels between r=4 and r=6.  </w:t>
      </w:r>
      <w:r w:rsidR="00E04928">
        <w:t>We use iterative sigma clipping to estimate the sky from the annulus.  This allows us to estimate the total flux of the star from the sum over the inner 5</w:t>
      </w:r>
      <w:r w:rsidR="00E04928">
        <w:sym w:font="Symbol" w:char="F0B4"/>
      </w:r>
      <w:r w:rsidR="00E04928">
        <w:t>5 pixels and the PSF, which tells us what fraction of light should fall in that aperture given the star’s center</w:t>
      </w:r>
      <w:r w:rsidR="00AA0309">
        <w:t xml:space="preserve"> within the aperture</w:t>
      </w:r>
      <w:r w:rsidR="00E04928">
        <w:t>.</w:t>
      </w:r>
      <w:r w:rsidR="00AA0309">
        <w:t xml:space="preserve">  This flux estimate allows us to correct the pixels in the sky annulus for the star’s flux, which improves our estimate of the sky and thus the star’s flux.  This is iterated a couple times to convergence on a</w:t>
      </w:r>
      <w:r w:rsidR="00CF72ED">
        <w:t xml:space="preserve"> consistent flux and sky.  </w:t>
      </w:r>
      <w:r w:rsidR="00CF72ED" w:rsidRPr="00AA0309">
        <w:rPr>
          <w:color w:val="000000" w:themeColor="text1"/>
        </w:rPr>
        <w:t>If the RMS in the sky is more than 1% of the star’s flux, then we increase t</w:t>
      </w:r>
      <w:r w:rsidR="00CF72ED">
        <w:t xml:space="preserve">he </w:t>
      </w:r>
      <w:r w:rsidR="00CF72ED" w:rsidRPr="00CF72ED">
        <w:rPr>
          <w:rFonts w:ascii="Courier" w:hAnsi="Courier"/>
        </w:rPr>
        <w:t>r</w:t>
      </w:r>
      <w:r w:rsidR="00CF72ED" w:rsidRPr="00E04928">
        <w:rPr>
          <w:rFonts w:ascii="Courier" w:hAnsi="Courier"/>
          <w:vertAlign w:val="subscript"/>
        </w:rPr>
        <w:t>1</w:t>
      </w:r>
      <w:r w:rsidR="00CF72ED">
        <w:t xml:space="preserve"> by one and repeat until </w:t>
      </w:r>
      <w:r w:rsidR="00CF72ED" w:rsidRPr="00CF72ED">
        <w:rPr>
          <w:rFonts w:ascii="Courier" w:hAnsi="Courier"/>
        </w:rPr>
        <w:t>r</w:t>
      </w:r>
      <w:r w:rsidR="00CF72ED" w:rsidRPr="00AA0309">
        <w:rPr>
          <w:rFonts w:ascii="Courier" w:hAnsi="Courier"/>
          <w:vertAlign w:val="subscript"/>
        </w:rPr>
        <w:t>1</w:t>
      </w:r>
      <w:r w:rsidR="00CF72ED">
        <w:t xml:space="preserve">=9 or the RMS condition is satisfied.  Typically, faint stars are measured with sky between 4 and 6, and bright stars between 9 and 11. </w:t>
      </w:r>
    </w:p>
    <w:p w14:paraId="3CED30C3" w14:textId="3DAE50B3" w:rsidR="00720AAC" w:rsidRDefault="00CF72ED" w:rsidP="00116747">
      <w:pPr>
        <w:pStyle w:val="BodyNoIndent"/>
        <w:jc w:val="left"/>
      </w:pPr>
      <w:r>
        <w:t xml:space="preserve">With </w:t>
      </w:r>
      <w:r w:rsidR="008330FF">
        <w:t>an</w:t>
      </w:r>
      <w:r>
        <w:t xml:space="preserve"> estimate of the sky in hand, </w:t>
      </w:r>
      <w:r w:rsidR="008330FF">
        <w:t>the routine turns</w:t>
      </w:r>
      <w:r>
        <w:t xml:space="preserve"> to solving for </w:t>
      </w:r>
      <w:r w:rsidR="00AA0309">
        <w:t>a more accurate</w:t>
      </w:r>
      <w:r>
        <w:t xml:space="preserve"> position.  </w:t>
      </w:r>
      <w:r w:rsidR="008330FF">
        <w:t>It solves</w:t>
      </w:r>
      <w:r>
        <w:t xml:space="preserve"> for the position through a simple adaptive-mesh grid search.  At each trial location</w:t>
      </w:r>
      <w:r w:rsidR="0028677E">
        <w:t xml:space="preserve"> (</w:t>
      </w:r>
      <w:proofErr w:type="spellStart"/>
      <w:r w:rsidR="0028677E">
        <w:t>x</w:t>
      </w:r>
      <w:r w:rsidR="0028677E" w:rsidRPr="0028677E">
        <w:rPr>
          <w:vertAlign w:val="subscript"/>
        </w:rPr>
        <w:t>T</w:t>
      </w:r>
      <w:proofErr w:type="spellEnd"/>
      <w:r w:rsidR="0028677E">
        <w:t xml:space="preserve">, </w:t>
      </w:r>
      <w:proofErr w:type="spellStart"/>
      <w:r w:rsidR="0028677E">
        <w:t>y</w:t>
      </w:r>
      <w:r w:rsidR="0028677E" w:rsidRPr="0028677E">
        <w:rPr>
          <w:vertAlign w:val="subscript"/>
        </w:rPr>
        <w:t>T</w:t>
      </w:r>
      <w:proofErr w:type="spellEnd"/>
      <w:r w:rsidR="0028677E">
        <w:t>)</w:t>
      </w:r>
      <w:r>
        <w:t xml:space="preserve">, </w:t>
      </w:r>
      <w:r w:rsidR="008330FF">
        <w:t>it</w:t>
      </w:r>
      <w:r>
        <w:t xml:space="preserve"> determine</w:t>
      </w:r>
      <w:r w:rsidR="008330FF">
        <w:t>s</w:t>
      </w:r>
      <w:r>
        <w:t xml:space="preserve"> a flux for the star by adding up the flux over sky in the aperture (which does not change during the procedure) and then adding up fraction of light that should land in each pixel according to the PSF and the location of the trial center.  </w:t>
      </w:r>
      <w:r w:rsidR="00AA0309">
        <w:t>At each trial center, t</w:t>
      </w:r>
      <w:r>
        <w:t xml:space="preserve">he star’s flux </w:t>
      </w:r>
      <w:r>
        <w:lastRenderedPageBreak/>
        <w:t xml:space="preserve">is </w:t>
      </w:r>
      <w:r w:rsidR="0028677E">
        <w:t>simply</w:t>
      </w:r>
      <w:r w:rsidR="000105C2">
        <w:rPr>
          <w:rStyle w:val="FootnoteReference"/>
        </w:rPr>
        <w:footnoteReference w:id="14"/>
      </w:r>
      <w:r w:rsidR="00AA0309">
        <w:t xml:space="preserve">:  </w:t>
      </w:r>
      <w:r>
        <w:t xml:space="preserve"> </w:t>
      </w:r>
      <w:proofErr w:type="spellStart"/>
      <w:r>
        <w:t>z</w:t>
      </w:r>
      <w:r w:rsidR="0028677E" w:rsidRPr="0028677E">
        <w:rPr>
          <w:vertAlign w:val="subscript"/>
        </w:rPr>
        <w:t>T</w:t>
      </w:r>
      <w:proofErr w:type="spellEnd"/>
      <w:r w:rsidR="0028677E">
        <w:t> </w:t>
      </w:r>
      <w:r>
        <w:t>=</w:t>
      </w:r>
      <w:r w:rsidR="0028677E">
        <w:t> </w:t>
      </w:r>
      <w:r w:rsidR="0028677E">
        <w:sym w:font="Symbol" w:char="F053"/>
      </w:r>
      <w:r w:rsidR="0028677E" w:rsidRPr="0028677E">
        <w:rPr>
          <w:vertAlign w:val="subscript"/>
        </w:rPr>
        <w:t>AP</w:t>
      </w:r>
      <w:r w:rsidR="0028677E">
        <w:rPr>
          <w:vertAlign w:val="subscript"/>
        </w:rPr>
        <w:t xml:space="preserve">  </w:t>
      </w:r>
      <w:r w:rsidR="0028677E">
        <w:t>(P</w:t>
      </w:r>
      <w:r w:rsidR="0028677E" w:rsidRPr="0028677E">
        <w:rPr>
          <w:vertAlign w:val="subscript"/>
        </w:rPr>
        <w:t>ij</w:t>
      </w:r>
      <w:r w:rsidR="0028677E">
        <w:rPr>
          <w:vertAlign w:val="subscript"/>
        </w:rPr>
        <w:t> </w:t>
      </w:r>
      <w:r w:rsidR="00DA0F08">
        <w:sym w:font="Symbol" w:char="F020"/>
      </w:r>
      <w:r w:rsidR="00DA0F08">
        <w:sym w:font="Symbol" w:char="F02D"/>
      </w:r>
      <w:r w:rsidR="0028677E">
        <w:t> s</w:t>
      </w:r>
      <w:r w:rsidR="0028677E" w:rsidRPr="0028677E">
        <w:rPr>
          <w:vertAlign w:val="subscript"/>
        </w:rPr>
        <w:t>*</w:t>
      </w:r>
      <w:r w:rsidR="0028677E">
        <w:t>) /</w:t>
      </w:r>
      <w:r w:rsidR="0086297B">
        <w:t xml:space="preserve"> (</w:t>
      </w:r>
      <w:r w:rsidR="0028677E">
        <w:sym w:font="Symbol" w:char="F053"/>
      </w:r>
      <w:r w:rsidR="0028677E" w:rsidRPr="0028677E">
        <w:rPr>
          <w:vertAlign w:val="subscript"/>
        </w:rPr>
        <w:t>AP</w:t>
      </w:r>
      <w:r w:rsidR="0028677E">
        <w:rPr>
          <w:vertAlign w:val="subscript"/>
        </w:rPr>
        <w:t xml:space="preserve"> </w:t>
      </w:r>
      <w:r w:rsidR="0028677E">
        <w:sym w:font="Symbol" w:char="F079"/>
      </w:r>
      <w:r w:rsidR="0028677E" w:rsidRPr="0028677E">
        <w:rPr>
          <w:vertAlign w:val="subscript"/>
        </w:rPr>
        <w:t>ij</w:t>
      </w:r>
      <w:r w:rsidR="0086297B">
        <w:t>),</w:t>
      </w:r>
      <w:r w:rsidR="0028677E">
        <w:t xml:space="preserve"> where the sum is over the 25-pixel aperture and </w:t>
      </w:r>
      <w:r w:rsidR="00AA0309">
        <w:t xml:space="preserve">the PSF value </w:t>
      </w:r>
      <w:r w:rsidR="008A0B2D">
        <w:t xml:space="preserve">gives the fraction of light that should land in each pixel: </w:t>
      </w:r>
      <w:r w:rsidR="00AA0309">
        <w:t xml:space="preserve"> </w:t>
      </w:r>
      <w:r w:rsidR="0028677E">
        <w:sym w:font="Symbol" w:char="F079"/>
      </w:r>
      <w:r w:rsidR="0028677E" w:rsidRPr="0028677E">
        <w:rPr>
          <w:vertAlign w:val="subscript"/>
        </w:rPr>
        <w:t>ij</w:t>
      </w:r>
      <w:r w:rsidR="0028677E">
        <w:sym w:font="Symbol" w:char="F020"/>
      </w:r>
      <w:r w:rsidR="0028677E">
        <w:sym w:font="Symbol" w:char="F0BA"/>
      </w:r>
      <w:r w:rsidR="00B31527">
        <w:t> </w:t>
      </w:r>
      <w:r w:rsidR="0028677E">
        <w:sym w:font="Symbol" w:char="F079"/>
      </w:r>
      <w:r w:rsidR="0028677E">
        <w:t>(</w:t>
      </w:r>
      <w:r w:rsidR="0028677E">
        <w:sym w:font="Symbol" w:char="F044"/>
      </w:r>
      <w:r w:rsidR="0028677E" w:rsidRPr="0028677E">
        <w:rPr>
          <w:i/>
          <w:iCs/>
        </w:rPr>
        <w:t>x</w:t>
      </w:r>
      <w:r w:rsidR="0028677E">
        <w:t>,</w:t>
      </w:r>
      <w:r w:rsidR="00B31527">
        <w:t> </w:t>
      </w:r>
      <w:r w:rsidR="0028677E">
        <w:sym w:font="Symbol" w:char="F044"/>
      </w:r>
      <w:r w:rsidR="0028677E" w:rsidRPr="0028677E">
        <w:rPr>
          <w:i/>
          <w:iCs/>
        </w:rPr>
        <w:t>y</w:t>
      </w:r>
      <w:r w:rsidR="0028677E">
        <w:t>)</w:t>
      </w:r>
      <w:r w:rsidR="000105C2">
        <w:t> </w:t>
      </w:r>
      <w:r w:rsidR="0028677E">
        <w:t>=</w:t>
      </w:r>
      <w:r w:rsidR="00B31527">
        <w:t> </w:t>
      </w:r>
      <w:r w:rsidR="0028677E">
        <w:sym w:font="Symbol" w:char="F079"/>
      </w:r>
      <w:r w:rsidR="0028677E">
        <w:t>(</w:t>
      </w:r>
      <w:r w:rsidR="00B31527">
        <w:rPr>
          <w:i/>
          <w:iCs/>
        </w:rPr>
        <w:t>i </w:t>
      </w:r>
      <w:r w:rsidR="00DA0F08">
        <w:sym w:font="Symbol" w:char="F02D"/>
      </w:r>
      <w:r w:rsidR="00B31527">
        <w:t> </w:t>
      </w:r>
      <w:proofErr w:type="spellStart"/>
      <w:r w:rsidR="0028677E" w:rsidRPr="0028677E">
        <w:rPr>
          <w:i/>
          <w:iCs/>
        </w:rPr>
        <w:t>x</w:t>
      </w:r>
      <w:r w:rsidR="0028677E" w:rsidRPr="0028677E">
        <w:rPr>
          <w:i/>
          <w:iCs/>
          <w:vertAlign w:val="subscript"/>
        </w:rPr>
        <w:t>T</w:t>
      </w:r>
      <w:proofErr w:type="spellEnd"/>
      <w:r w:rsidR="0028677E">
        <w:t xml:space="preserve">, </w:t>
      </w:r>
      <w:r w:rsidR="0028677E" w:rsidRPr="0028677E">
        <w:rPr>
          <w:i/>
          <w:iCs/>
        </w:rPr>
        <w:t>j</w:t>
      </w:r>
      <w:r w:rsidR="00B31527">
        <w:rPr>
          <w:i/>
          <w:iCs/>
        </w:rPr>
        <w:t> </w:t>
      </w:r>
      <w:r w:rsidR="00DA0F08">
        <w:sym w:font="Symbol" w:char="F02D"/>
      </w:r>
      <w:r w:rsidR="00B31527">
        <w:t> </w:t>
      </w:r>
      <w:proofErr w:type="spellStart"/>
      <w:r w:rsidR="0028677E" w:rsidRPr="0028677E">
        <w:rPr>
          <w:i/>
          <w:iCs/>
        </w:rPr>
        <w:t>y</w:t>
      </w:r>
      <w:r w:rsidR="0028677E" w:rsidRPr="0028677E">
        <w:rPr>
          <w:i/>
          <w:iCs/>
          <w:vertAlign w:val="subscript"/>
        </w:rPr>
        <w:t>T</w:t>
      </w:r>
      <w:proofErr w:type="spellEnd"/>
      <w:r w:rsidR="0028677E">
        <w:t>).</w:t>
      </w:r>
      <w:r w:rsidR="00B31527">
        <w:t xml:space="preserve">  </w:t>
      </w:r>
      <w:r w:rsidR="008A0B2D">
        <w:t xml:space="preserve">With </w:t>
      </w:r>
      <w:proofErr w:type="spellStart"/>
      <w:r w:rsidR="008A0B2D">
        <w:t>z</w:t>
      </w:r>
      <w:r w:rsidR="008A0B2D" w:rsidRPr="0028677E">
        <w:rPr>
          <w:vertAlign w:val="subscript"/>
        </w:rPr>
        <w:t>T</w:t>
      </w:r>
      <w:proofErr w:type="spellEnd"/>
      <w:r w:rsidR="008A0B2D">
        <w:t>, the flux at the</w:t>
      </w:r>
      <w:r w:rsidR="000105C2">
        <w:t xml:space="preserve"> </w:t>
      </w:r>
      <w:r w:rsidR="00B31527">
        <w:t>trial location</w:t>
      </w:r>
      <w:r w:rsidR="008A0B2D">
        <w:t>, w</w:t>
      </w:r>
      <w:r w:rsidR="00B31527">
        <w:t xml:space="preserve">e then </w:t>
      </w:r>
      <w:r w:rsidR="008A0B2D">
        <w:t>evaluate</w:t>
      </w:r>
      <w:r w:rsidR="00B31527">
        <w:t xml:space="preserve"> a</w:t>
      </w:r>
      <w:r w:rsidR="008A0B2D">
        <w:t>n estimate for</w:t>
      </w:r>
      <w:r w:rsidR="00B31527">
        <w:t xml:space="preserve"> chi-square for this location from:  </w:t>
      </w:r>
      <w:r w:rsidR="00B31527">
        <w:sym w:font="Symbol" w:char="F020"/>
      </w:r>
      <w:r w:rsidR="00B31527">
        <w:sym w:font="Symbol" w:char="F063"/>
      </w:r>
      <w:r w:rsidR="00B31527" w:rsidRPr="00B31527">
        <w:rPr>
          <w:vertAlign w:val="superscript"/>
        </w:rPr>
        <w:t>2</w:t>
      </w:r>
      <w:r w:rsidR="00B31527">
        <w:t xml:space="preserve"> = </w:t>
      </w:r>
      <w:r w:rsidR="00B31527">
        <w:sym w:font="Symbol" w:char="F053"/>
      </w:r>
      <w:r w:rsidR="00B31527" w:rsidRPr="0028677E">
        <w:rPr>
          <w:vertAlign w:val="subscript"/>
        </w:rPr>
        <w:t>AP</w:t>
      </w:r>
      <w:r w:rsidR="00B31527">
        <w:t>(P</w:t>
      </w:r>
      <w:r w:rsidR="00B31527" w:rsidRPr="00B31527">
        <w:rPr>
          <w:vertAlign w:val="subscript"/>
        </w:rPr>
        <w:t>ij</w:t>
      </w:r>
      <w:r w:rsidR="00B31527">
        <w:t>-s</w:t>
      </w:r>
      <w:r w:rsidR="00B31527" w:rsidRPr="00B31527">
        <w:rPr>
          <w:vertAlign w:val="subscript"/>
        </w:rPr>
        <w:t>*</w:t>
      </w:r>
      <w:r w:rsidR="00B31527">
        <w:t>-</w:t>
      </w:r>
      <w:proofErr w:type="spellStart"/>
      <w:r w:rsidR="00B31527">
        <w:t>z</w:t>
      </w:r>
      <w:r w:rsidR="00B31527" w:rsidRPr="00B31527">
        <w:rPr>
          <w:vertAlign w:val="subscript"/>
        </w:rPr>
        <w:t>T</w:t>
      </w:r>
      <w:proofErr w:type="spellEnd"/>
      <w:r w:rsidR="00B31527">
        <w:sym w:font="Symbol" w:char="F079"/>
      </w:r>
      <w:proofErr w:type="spellStart"/>
      <w:r w:rsidR="00B31527" w:rsidRPr="0028677E">
        <w:rPr>
          <w:vertAlign w:val="subscript"/>
        </w:rPr>
        <w:t>ij</w:t>
      </w:r>
      <w:proofErr w:type="spellEnd"/>
      <w:r w:rsidR="00B31527">
        <w:t>)</w:t>
      </w:r>
      <w:r w:rsidR="00B31527" w:rsidRPr="00B31527">
        <w:rPr>
          <w:vertAlign w:val="superscript"/>
        </w:rPr>
        <w:t>2</w:t>
      </w:r>
      <w:r w:rsidR="00B31527">
        <w:t>/</w:t>
      </w:r>
      <w:r w:rsidR="00B31527">
        <w:sym w:font="Symbol" w:char="F073"/>
      </w:r>
      <w:proofErr w:type="spellStart"/>
      <w:r w:rsidR="00B31527" w:rsidRPr="00B31527">
        <w:rPr>
          <w:vertAlign w:val="subscript"/>
        </w:rPr>
        <w:t>ij</w:t>
      </w:r>
      <w:proofErr w:type="spellEnd"/>
      <w:r w:rsidR="00917ADB">
        <w:t xml:space="preserve">.  The </w:t>
      </w:r>
      <w:r w:rsidR="008A0B2D">
        <w:sym w:font="Symbol" w:char="F073"/>
      </w:r>
      <w:r w:rsidR="008A0B2D" w:rsidRPr="00B31527">
        <w:rPr>
          <w:vertAlign w:val="subscript"/>
        </w:rPr>
        <w:t>ij</w:t>
      </w:r>
      <w:r w:rsidR="008A0B2D">
        <w:t xml:space="preserve"> </w:t>
      </w:r>
      <w:r w:rsidR="00B31527">
        <w:t>is the estimate of the error in the pixel value</w:t>
      </w:r>
      <w:r w:rsidR="00CF3F79">
        <w:t xml:space="preserve"> made up of a </w:t>
      </w:r>
      <w:r w:rsidR="00B31527">
        <w:sym w:font="Symbol" w:char="F0D6"/>
      </w:r>
      <w:r w:rsidR="00B31527">
        <w:t>P</w:t>
      </w:r>
      <w:r w:rsidR="00B31527" w:rsidRPr="00B31527">
        <w:rPr>
          <w:vertAlign w:val="subscript"/>
        </w:rPr>
        <w:t>ij</w:t>
      </w:r>
      <w:r w:rsidR="00720AAC">
        <w:t xml:space="preserve"> </w:t>
      </w:r>
      <w:r w:rsidR="00CF3F79">
        <w:t xml:space="preserve">term from Poisson noise and a </w:t>
      </w:r>
      <w:r w:rsidR="00720AAC">
        <w:t>0.01</w:t>
      </w:r>
      <w:r w:rsidR="00720AAC">
        <w:sym w:font="Symbol" w:char="F0D7"/>
      </w:r>
      <w:r w:rsidR="00720AAC">
        <w:t>P</w:t>
      </w:r>
      <w:r w:rsidR="00720AAC" w:rsidRPr="00720AAC">
        <w:rPr>
          <w:vertAlign w:val="subscript"/>
        </w:rPr>
        <w:t>ij</w:t>
      </w:r>
      <w:r w:rsidR="00CF3F79">
        <w:t xml:space="preserve"> term, which assumes a </w:t>
      </w:r>
      <w:r w:rsidR="00720AAC">
        <w:t xml:space="preserve">~1% error in the PSF model.  At each trial location, </w:t>
      </w:r>
      <w:r w:rsidR="00CF3F79">
        <w:t xml:space="preserve">the routine </w:t>
      </w:r>
      <w:r w:rsidR="00720AAC">
        <w:t>determine</w:t>
      </w:r>
      <w:r w:rsidR="00CF3F79">
        <w:t>s</w:t>
      </w:r>
      <w:r w:rsidR="00720AAC">
        <w:t xml:space="preserve"> </w:t>
      </w:r>
      <w:r w:rsidR="00720AAC">
        <w:sym w:font="Symbol" w:char="F063"/>
      </w:r>
      <w:r w:rsidR="00720AAC" w:rsidRPr="00B31527">
        <w:rPr>
          <w:vertAlign w:val="superscript"/>
        </w:rPr>
        <w:t>2</w:t>
      </w:r>
      <w:r w:rsidR="00720AAC">
        <w:t xml:space="preserve"> as described and adopt</w:t>
      </w:r>
      <w:r w:rsidR="00CF3F79">
        <w:t>s</w:t>
      </w:r>
      <w:r w:rsidR="00720AAC">
        <w:t xml:space="preserve"> the (x</w:t>
      </w:r>
      <w:r w:rsidR="00720AAC" w:rsidRPr="00720AAC">
        <w:rPr>
          <w:vertAlign w:val="subscript"/>
        </w:rPr>
        <w:t>*</w:t>
      </w:r>
      <w:r w:rsidR="00720AAC">
        <w:t>, y</w:t>
      </w:r>
      <w:r w:rsidR="00720AAC" w:rsidRPr="00720AAC">
        <w:rPr>
          <w:vertAlign w:val="subscript"/>
        </w:rPr>
        <w:t>*</w:t>
      </w:r>
      <w:r w:rsidR="00720AAC">
        <w:t>, z</w:t>
      </w:r>
      <w:r w:rsidR="00720AAC" w:rsidRPr="00720AAC">
        <w:rPr>
          <w:vertAlign w:val="subscript"/>
        </w:rPr>
        <w:t>*</w:t>
      </w:r>
      <w:r w:rsidR="00720AAC">
        <w:t xml:space="preserve">) as the triplet that minimizes chi-squared.  Once </w:t>
      </w:r>
      <w:r w:rsidR="00CF3F79">
        <w:t>it has</w:t>
      </w:r>
      <w:r w:rsidR="0071058D">
        <w:t xml:space="preserve"> these</w:t>
      </w:r>
      <w:r w:rsidR="00720AAC">
        <w:t xml:space="preserve"> optim</w:t>
      </w:r>
      <w:r w:rsidR="0071058D">
        <w:t>ized</w:t>
      </w:r>
      <w:r w:rsidR="00720AAC">
        <w:t xml:space="preserve"> values, </w:t>
      </w:r>
      <w:r w:rsidR="00CF3F79">
        <w:t xml:space="preserve">it </w:t>
      </w:r>
      <w:r w:rsidR="00720AAC">
        <w:t>determine</w:t>
      </w:r>
      <w:r w:rsidR="00CF3F79">
        <w:t>s</w:t>
      </w:r>
      <w:r w:rsidR="00720AAC">
        <w:t xml:space="preserve"> an additional metric, the “quality of fit” which is simply q  </w:t>
      </w:r>
      <w:r w:rsidR="00720AAC">
        <w:sym w:font="Symbol" w:char="F0BA"/>
      </w:r>
      <w:r w:rsidR="00720AAC">
        <w:t xml:space="preserve"> </w:t>
      </w:r>
      <w:r w:rsidR="00720AAC">
        <w:sym w:font="Symbol" w:char="F053"/>
      </w:r>
      <w:r w:rsidR="00720AAC" w:rsidRPr="0028677E">
        <w:rPr>
          <w:vertAlign w:val="subscript"/>
        </w:rPr>
        <w:t>AP</w:t>
      </w:r>
      <w:r w:rsidR="00720AAC">
        <w:rPr>
          <w:vertAlign w:val="subscript"/>
        </w:rPr>
        <w:t xml:space="preserve"> </w:t>
      </w:r>
      <w:r w:rsidR="00DA0F08">
        <w:sym w:font="Symbol" w:char="F0BD"/>
      </w:r>
      <w:r w:rsidR="00720AAC">
        <w:t xml:space="preserve"> P</w:t>
      </w:r>
      <w:r w:rsidR="00720AAC" w:rsidRPr="00B31527">
        <w:rPr>
          <w:vertAlign w:val="subscript"/>
        </w:rPr>
        <w:t>ij</w:t>
      </w:r>
      <w:r w:rsidR="00720AAC">
        <w:t>-s</w:t>
      </w:r>
      <w:r w:rsidR="00720AAC" w:rsidRPr="00B31527">
        <w:rPr>
          <w:vertAlign w:val="subscript"/>
        </w:rPr>
        <w:t>*</w:t>
      </w:r>
      <w:r w:rsidR="00720AAC">
        <w:t>-</w:t>
      </w:r>
      <w:proofErr w:type="spellStart"/>
      <w:r w:rsidR="00720AAC">
        <w:t>z</w:t>
      </w:r>
      <w:r w:rsidR="00720AAC" w:rsidRPr="00B31527">
        <w:rPr>
          <w:vertAlign w:val="subscript"/>
        </w:rPr>
        <w:t>T</w:t>
      </w:r>
      <w:proofErr w:type="spellEnd"/>
      <w:r w:rsidR="00720AAC">
        <w:sym w:font="Symbol" w:char="F079"/>
      </w:r>
      <w:proofErr w:type="spellStart"/>
      <w:r w:rsidR="00720AAC" w:rsidRPr="0028677E">
        <w:rPr>
          <w:vertAlign w:val="subscript"/>
        </w:rPr>
        <w:t>ij</w:t>
      </w:r>
      <w:proofErr w:type="spellEnd"/>
      <w:r w:rsidR="00720AAC">
        <w:rPr>
          <w:vertAlign w:val="subscript"/>
        </w:rPr>
        <w:t xml:space="preserve"> </w:t>
      </w:r>
      <w:r w:rsidR="00DA0F08">
        <w:sym w:font="Symbol" w:char="F0BD"/>
      </w:r>
      <w:r w:rsidR="00720AAC">
        <w:t xml:space="preserve"> /z</w:t>
      </w:r>
      <w:r w:rsidR="00720AAC" w:rsidRPr="00720AAC">
        <w:rPr>
          <w:vertAlign w:val="subscript"/>
        </w:rPr>
        <w:t>*</w:t>
      </w:r>
      <w:r w:rsidR="00720AAC">
        <w:t xml:space="preserve">.  This is often more useful than </w:t>
      </w:r>
      <w:r w:rsidR="00720AAC">
        <w:sym w:font="Symbol" w:char="F063"/>
      </w:r>
      <w:r w:rsidR="00720AAC" w:rsidRPr="00B31527">
        <w:rPr>
          <w:vertAlign w:val="superscript"/>
        </w:rPr>
        <w:t>2</w:t>
      </w:r>
      <w:r w:rsidR="00720AAC">
        <w:t xml:space="preserve"> at assessing departure from PSF shape, since </w:t>
      </w:r>
      <w:r w:rsidR="0071058D">
        <w:t>it is less</w:t>
      </w:r>
      <w:r w:rsidR="00720AAC">
        <w:t xml:space="preserve"> sensitive to the brightness of the </w:t>
      </w:r>
      <w:r w:rsidR="0071058D">
        <w:t>source</w:t>
      </w:r>
      <w:r w:rsidR="00720AAC">
        <w:t>.</w:t>
      </w:r>
    </w:p>
    <w:p w14:paraId="069BCB76" w14:textId="63F823AD" w:rsidR="004D7486" w:rsidRDefault="0071058D" w:rsidP="004D7486">
      <w:pPr>
        <w:pStyle w:val="BodyNoIndent"/>
        <w:jc w:val="left"/>
      </w:pPr>
      <w:r>
        <w:t xml:space="preserve">In addition to </w:t>
      </w:r>
      <w:r w:rsidRPr="0071058D">
        <w:rPr>
          <w:i/>
          <w:iCs/>
        </w:rPr>
        <w:t>x</w:t>
      </w:r>
      <w:r w:rsidRPr="0071058D">
        <w:rPr>
          <w:vertAlign w:val="subscript"/>
        </w:rPr>
        <w:t>*</w:t>
      </w:r>
      <w:r>
        <w:t xml:space="preserve">, </w:t>
      </w:r>
      <w:r w:rsidRPr="0071058D">
        <w:rPr>
          <w:i/>
          <w:iCs/>
        </w:rPr>
        <w:t>y</w:t>
      </w:r>
      <w:r w:rsidRPr="0071058D">
        <w:rPr>
          <w:vertAlign w:val="subscript"/>
        </w:rPr>
        <w:t>*</w:t>
      </w:r>
      <w:r>
        <w:t xml:space="preserve">, </w:t>
      </w:r>
      <w:r w:rsidRPr="0071058D">
        <w:rPr>
          <w:i/>
          <w:iCs/>
        </w:rPr>
        <w:t>z</w:t>
      </w:r>
      <w:r w:rsidRPr="0071058D">
        <w:rPr>
          <w:vertAlign w:val="subscript"/>
        </w:rPr>
        <w:t>*</w:t>
      </w:r>
      <w:r>
        <w:t xml:space="preserve">, </w:t>
      </w:r>
      <w:r w:rsidRPr="0071058D">
        <w:rPr>
          <w:i/>
          <w:iCs/>
        </w:rPr>
        <w:t>s</w:t>
      </w:r>
      <w:r w:rsidRPr="0071058D">
        <w:rPr>
          <w:vertAlign w:val="subscript"/>
        </w:rPr>
        <w:t>*</w:t>
      </w:r>
      <w:r>
        <w:t xml:space="preserve">, </w:t>
      </w:r>
      <w:r w:rsidRPr="0071058D">
        <w:rPr>
          <w:i/>
          <w:iCs/>
        </w:rPr>
        <w:t>q</w:t>
      </w:r>
      <w:r w:rsidRPr="0071058D">
        <w:rPr>
          <w:vertAlign w:val="subscript"/>
        </w:rPr>
        <w:t>*</w:t>
      </w:r>
      <w:r>
        <w:t xml:space="preserve">, and </w:t>
      </w:r>
      <w:r>
        <w:sym w:font="Symbol" w:char="F063"/>
      </w:r>
      <w:r w:rsidRPr="00B31527">
        <w:rPr>
          <w:vertAlign w:val="superscript"/>
        </w:rPr>
        <w:t>2</w:t>
      </w:r>
      <w:r w:rsidRPr="0071058D">
        <w:rPr>
          <w:vertAlign w:val="subscript"/>
        </w:rPr>
        <w:t>*</w:t>
      </w:r>
      <w:r>
        <w:t xml:space="preserve">, we also determine </w:t>
      </w:r>
      <w:r w:rsidR="008A0B2D">
        <w:t>C</w:t>
      </w:r>
      <w:r w:rsidRPr="0071058D">
        <w:rPr>
          <w:vertAlign w:val="subscript"/>
        </w:rPr>
        <w:t>*</w:t>
      </w:r>
      <w:r>
        <w:t xml:space="preserve">, which </w:t>
      </w:r>
      <w:r w:rsidR="00DA0F08">
        <w:t>reflects</w:t>
      </w:r>
      <w:r>
        <w:t xml:space="preserve"> the </w:t>
      </w:r>
      <w:r w:rsidR="003779BC">
        <w:t xml:space="preserve">normalized central-pixel </w:t>
      </w:r>
      <w:r>
        <w:t xml:space="preserve">residual </w:t>
      </w:r>
      <w:r w:rsidR="003779BC">
        <w:t>for the star</w:t>
      </w:r>
      <w:r>
        <w:t>.</w:t>
      </w:r>
      <w:r w:rsidR="003779BC">
        <w:t xml:space="preserve">  </w:t>
      </w:r>
      <w:r>
        <w:t>This can</w:t>
      </w:r>
      <w:r w:rsidR="003779BC">
        <w:t xml:space="preserve"> help </w:t>
      </w:r>
      <w:r w:rsidR="00D14DC3">
        <w:t xml:space="preserve">to </w:t>
      </w:r>
      <w:r w:rsidR="003779BC">
        <w:t xml:space="preserve">determine </w:t>
      </w:r>
      <w:r w:rsidR="0086297B">
        <w:t>whether</w:t>
      </w:r>
      <w:r w:rsidR="003779BC">
        <w:t xml:space="preserve"> a source is too sharp or too broad to be a star.  If it is too sharp, it is likely a CR or hot pixel</w:t>
      </w:r>
      <w:r w:rsidR="000105C2">
        <w:t>;</w:t>
      </w:r>
      <w:r w:rsidR="003779BC">
        <w:t xml:space="preserve"> if it is too broad it is likely </w:t>
      </w:r>
      <w:r w:rsidR="00DA0F08">
        <w:t xml:space="preserve">a </w:t>
      </w:r>
      <w:r w:rsidR="003779BC">
        <w:t>resolved</w:t>
      </w:r>
      <w:r w:rsidR="00DA0F08">
        <w:t xml:space="preserve"> object</w:t>
      </w:r>
      <w:r w:rsidR="003779BC">
        <w:t>.</w:t>
      </w:r>
      <w:r w:rsidR="008A0B2D">
        <w:t xml:space="preserve">   It is </w:t>
      </w:r>
      <w:r w:rsidR="00CF3F79">
        <w:t xml:space="preserve">difficult </w:t>
      </w:r>
      <w:r w:rsidR="008A0B2D">
        <w:t xml:space="preserve">to set hard and fast limits for </w:t>
      </w:r>
      <w:r w:rsidR="008A0B2D" w:rsidRPr="0086297B">
        <w:rPr>
          <w:rFonts w:ascii="Courier" w:hAnsi="Courier"/>
        </w:rPr>
        <w:t>q</w:t>
      </w:r>
      <w:r w:rsidR="008A0B2D">
        <w:t xml:space="preserve"> and </w:t>
      </w:r>
      <w:r w:rsidR="0086297B">
        <w:rPr>
          <w:rFonts w:ascii="Courier" w:hAnsi="Courier"/>
        </w:rPr>
        <w:t>C</w:t>
      </w:r>
      <w:r w:rsidR="008A0B2D">
        <w:t xml:space="preserve"> in terms of what is stellar and what is not</w:t>
      </w:r>
      <w:r w:rsidR="0086297B">
        <w:t>.  B</w:t>
      </w:r>
      <w:r w:rsidR="008A0B2D">
        <w:t xml:space="preserve">ut it is easy </w:t>
      </w:r>
      <w:r w:rsidR="00CF3F79">
        <w:t xml:space="preserve">to examine the run of magnitude against </w:t>
      </w:r>
      <w:r w:rsidR="00CF3F79" w:rsidRPr="0086297B">
        <w:rPr>
          <w:rFonts w:ascii="Courier" w:hAnsi="Courier"/>
        </w:rPr>
        <w:t>q</w:t>
      </w:r>
      <w:r w:rsidR="00CF3F79">
        <w:t xml:space="preserve"> and </w:t>
      </w:r>
      <w:r w:rsidR="00CF3F79">
        <w:rPr>
          <w:rFonts w:ascii="Courier" w:hAnsi="Courier"/>
        </w:rPr>
        <w:t>C</w:t>
      </w:r>
      <w:r w:rsidR="00CF3F79">
        <w:t xml:space="preserve"> </w:t>
      </w:r>
      <w:r w:rsidR="008A0B2D">
        <w:t>for fields that have multiple stars</w:t>
      </w:r>
      <w:r w:rsidR="00CF3F79">
        <w:t xml:space="preserve"> in order</w:t>
      </w:r>
      <w:r w:rsidR="008A0B2D">
        <w:t xml:space="preserve"> to see what the trends of real stars look like</w:t>
      </w:r>
      <w:r w:rsidR="002A01FA">
        <w:t>.  Suc</w:t>
      </w:r>
      <w:r w:rsidR="00D86853">
        <w:t>h</w:t>
      </w:r>
      <w:r w:rsidR="002A01FA">
        <w:t xml:space="preserve"> an inspection </w:t>
      </w:r>
      <w:r w:rsidR="00E21FBF">
        <w:t xml:space="preserve">often </w:t>
      </w:r>
      <w:r w:rsidR="002A01FA">
        <w:t>clearly differentiates</w:t>
      </w:r>
      <w:r w:rsidR="00E21FBF">
        <w:t xml:space="preserve"> </w:t>
      </w:r>
      <w:r w:rsidR="0086297B">
        <w:t>which sources</w:t>
      </w:r>
      <w:r w:rsidR="00E21FBF">
        <w:t xml:space="preserve"> are stars and wh</w:t>
      </w:r>
      <w:r w:rsidR="0086297B">
        <w:t>ich</w:t>
      </w:r>
      <w:r w:rsidR="00E21FBF">
        <w:t xml:space="preserve"> are not.  See </w:t>
      </w:r>
      <w:r w:rsidR="00E21FBF" w:rsidRPr="00781356">
        <w:rPr>
          <w:b/>
          <w:bCs/>
          <w:color w:val="0070C0"/>
        </w:rPr>
        <w:t xml:space="preserve">Section </w:t>
      </w:r>
      <w:r w:rsidR="00781356" w:rsidRPr="00781356">
        <w:rPr>
          <w:b/>
          <w:bCs/>
          <w:color w:val="0070C0"/>
        </w:rPr>
        <w:t>3.2</w:t>
      </w:r>
      <w:r w:rsidR="00E21FBF">
        <w:t xml:space="preserve"> for an example.</w:t>
      </w:r>
    </w:p>
    <w:p w14:paraId="02F6E942" w14:textId="441F8F1D" w:rsidR="00DB3A7C" w:rsidRDefault="00781356" w:rsidP="006D114D">
      <w:pPr>
        <w:pStyle w:val="BodyNoIndent"/>
        <w:jc w:val="left"/>
      </w:pPr>
      <w:r>
        <w:t xml:space="preserve">Measurement of saturated stars is more complicated than for unsaturated stars, and the errors are often larger.  </w:t>
      </w:r>
      <w:r w:rsidRPr="00781356">
        <w:rPr>
          <w:b/>
          <w:bCs/>
          <w:color w:val="0070C0"/>
        </w:rPr>
        <w:t xml:space="preserve">Appendix </w:t>
      </w:r>
      <w:r w:rsidR="00C042D8">
        <w:rPr>
          <w:b/>
          <w:bCs/>
          <w:color w:val="0070C0"/>
        </w:rPr>
        <w:t>S</w:t>
      </w:r>
      <w:r>
        <w:t xml:space="preserve"> describes how the routine measures fluxes and positions for saturated stars and estimates their errors.</w:t>
      </w:r>
      <w:r w:rsidR="006D114D">
        <w:t xml:space="preserve">  </w:t>
      </w:r>
      <w:r w:rsidR="006D114D" w:rsidRPr="006D114D">
        <w:rPr>
          <w:b/>
          <w:bCs/>
          <w:color w:val="0070C0"/>
        </w:rPr>
        <w:t xml:space="preserve">Appendix </w:t>
      </w:r>
      <w:r w:rsidR="00DB3A7C">
        <w:rPr>
          <w:b/>
          <w:bCs/>
          <w:color w:val="0070C0"/>
        </w:rPr>
        <w:t>C</w:t>
      </w:r>
      <w:r w:rsidR="006D114D">
        <w:t xml:space="preserve"> describes the table-based CTE correction that can be constructed for </w:t>
      </w:r>
      <w:r w:rsidR="006D114D" w:rsidRPr="006D114D">
        <w:rPr>
          <w:rFonts w:ascii="Courier" w:hAnsi="Courier"/>
        </w:rPr>
        <w:t>_flt</w:t>
      </w:r>
      <w:r w:rsidR="006D114D">
        <w:t xml:space="preserve"> images.</w:t>
      </w:r>
    </w:p>
    <w:p w14:paraId="5FDCCFE5" w14:textId="77777777" w:rsidR="00F73822" w:rsidRPr="00F73822" w:rsidRDefault="00F73822" w:rsidP="006D114D">
      <w:pPr>
        <w:pStyle w:val="BodyNoIndent"/>
        <w:jc w:val="left"/>
      </w:pPr>
    </w:p>
    <w:p w14:paraId="15891AC6" w14:textId="08DDDCFF" w:rsidR="00DF419F" w:rsidRPr="00DB3A7C" w:rsidRDefault="00DB3A7C" w:rsidP="006D114D">
      <w:pPr>
        <w:pStyle w:val="HeadSect"/>
        <w:numPr>
          <w:ilvl w:val="1"/>
          <w:numId w:val="26"/>
        </w:numPr>
        <w:rPr>
          <w:b w:val="0"/>
          <w:bCs/>
          <w:sz w:val="32"/>
          <w:szCs w:val="28"/>
        </w:rPr>
      </w:pPr>
      <w:r>
        <w:rPr>
          <w:sz w:val="32"/>
          <w:szCs w:val="28"/>
        </w:rPr>
        <w:t>Coordinate</w:t>
      </w:r>
      <w:r w:rsidR="00DF419F" w:rsidRPr="00DB3A7C">
        <w:rPr>
          <w:bCs/>
          <w:sz w:val="32"/>
          <w:szCs w:val="28"/>
        </w:rPr>
        <w:t xml:space="preserve"> </w:t>
      </w:r>
      <w:r w:rsidR="00A05FCD" w:rsidRPr="00DB3A7C">
        <w:rPr>
          <w:bCs/>
          <w:sz w:val="32"/>
          <w:szCs w:val="28"/>
        </w:rPr>
        <w:t xml:space="preserve">and </w:t>
      </w:r>
      <w:r w:rsidR="00A61B9A">
        <w:rPr>
          <w:bCs/>
          <w:sz w:val="32"/>
          <w:szCs w:val="28"/>
        </w:rPr>
        <w:t>P</w:t>
      </w:r>
      <w:r w:rsidR="00A61B9A" w:rsidRPr="00DB3A7C">
        <w:rPr>
          <w:bCs/>
          <w:sz w:val="32"/>
          <w:szCs w:val="28"/>
        </w:rPr>
        <w:t xml:space="preserve">hotometric </w:t>
      </w:r>
      <w:r w:rsidR="00A61B9A">
        <w:rPr>
          <w:bCs/>
          <w:sz w:val="32"/>
          <w:szCs w:val="28"/>
        </w:rPr>
        <w:t>S</w:t>
      </w:r>
      <w:r w:rsidR="00A61B9A" w:rsidRPr="00DB3A7C">
        <w:rPr>
          <w:bCs/>
          <w:sz w:val="32"/>
          <w:szCs w:val="28"/>
        </w:rPr>
        <w:t>ystems</w:t>
      </w:r>
    </w:p>
    <w:p w14:paraId="578BB65E" w14:textId="200A7C3C" w:rsidR="000A201B" w:rsidRDefault="00004A85" w:rsidP="00DF419F">
      <w:pPr>
        <w:pStyle w:val="BodyNoIndent"/>
        <w:jc w:val="left"/>
      </w:pPr>
      <w:r>
        <w:t xml:space="preserve">There are a few coordinate systems involved </w:t>
      </w:r>
      <w:r w:rsidR="002A01FA">
        <w:t xml:space="preserve">in the measurements </w:t>
      </w:r>
      <w:r w:rsidR="002A01FA" w:rsidRPr="00421DA4">
        <w:rPr>
          <w:rFonts w:ascii="Courier" w:hAnsi="Courier"/>
        </w:rPr>
        <w:t>hst1pass</w:t>
      </w:r>
      <w:r w:rsidR="002A01FA">
        <w:t xml:space="preserve"> makes.  I</w:t>
      </w:r>
      <w:r w:rsidR="000A201B">
        <w:t xml:space="preserve">t is beneficial to </w:t>
      </w:r>
      <w:r w:rsidR="002A01FA">
        <w:t>summarize them</w:t>
      </w:r>
      <w:r w:rsidR="000A201B">
        <w:t xml:space="preserve"> here.  We present them in the order that they are computed.</w:t>
      </w:r>
    </w:p>
    <w:p w14:paraId="38EAC7CA" w14:textId="77777777" w:rsidR="00F73822" w:rsidRDefault="00F73822" w:rsidP="00DF419F">
      <w:pPr>
        <w:pStyle w:val="BodyNoIndent"/>
        <w:jc w:val="left"/>
      </w:pPr>
    </w:p>
    <w:p w14:paraId="0D2B4736" w14:textId="09875D1C" w:rsidR="000A201B" w:rsidRPr="00574F25" w:rsidRDefault="000A201B" w:rsidP="000A201B">
      <w:pPr>
        <w:pStyle w:val="BodyNoIndent"/>
        <w:jc w:val="left"/>
        <w:rPr>
          <w:b/>
          <w:bCs/>
          <w:sz w:val="28"/>
          <w:szCs w:val="28"/>
        </w:rPr>
      </w:pPr>
      <w:r w:rsidRPr="00574F25">
        <w:rPr>
          <w:b/>
          <w:bCs/>
          <w:sz w:val="28"/>
          <w:szCs w:val="28"/>
        </w:rPr>
        <w:t>1</w:t>
      </w:r>
      <w:r w:rsidR="00053ADD" w:rsidRPr="00574F25">
        <w:rPr>
          <w:b/>
          <w:bCs/>
          <w:sz w:val="28"/>
          <w:szCs w:val="28"/>
        </w:rPr>
        <w:t>)</w:t>
      </w:r>
      <w:r w:rsidRPr="00574F25">
        <w:rPr>
          <w:b/>
          <w:bCs/>
          <w:sz w:val="28"/>
          <w:szCs w:val="28"/>
        </w:rPr>
        <w:t xml:space="preserve">  </w:t>
      </w:r>
      <w:r w:rsidRPr="00574F25">
        <w:rPr>
          <w:rFonts w:ascii="Courier" w:hAnsi="Courier"/>
          <w:b/>
          <w:bCs/>
          <w:sz w:val="28"/>
          <w:szCs w:val="28"/>
        </w:rPr>
        <w:t>x</w:t>
      </w:r>
      <w:r w:rsidR="00A05FCD" w:rsidRPr="00574F25">
        <w:rPr>
          <w:b/>
          <w:bCs/>
          <w:sz w:val="28"/>
          <w:szCs w:val="28"/>
        </w:rPr>
        <w:t>,</w:t>
      </w:r>
      <w:r w:rsidRPr="00574F25">
        <w:rPr>
          <w:b/>
          <w:bCs/>
          <w:sz w:val="28"/>
          <w:szCs w:val="28"/>
        </w:rPr>
        <w:t xml:space="preserve"> </w:t>
      </w:r>
      <w:r w:rsidRPr="00574F25">
        <w:rPr>
          <w:rFonts w:ascii="Courier" w:hAnsi="Courier"/>
          <w:b/>
          <w:bCs/>
          <w:sz w:val="28"/>
          <w:szCs w:val="28"/>
        </w:rPr>
        <w:t>y</w:t>
      </w:r>
      <w:r w:rsidRPr="00574F25">
        <w:rPr>
          <w:b/>
          <w:bCs/>
          <w:sz w:val="28"/>
          <w:szCs w:val="28"/>
        </w:rPr>
        <w:t xml:space="preserve">, </w:t>
      </w:r>
      <w:r w:rsidR="00A05FCD" w:rsidRPr="00574F25">
        <w:rPr>
          <w:b/>
          <w:bCs/>
          <w:sz w:val="28"/>
          <w:szCs w:val="28"/>
        </w:rPr>
        <w:t xml:space="preserve">and </w:t>
      </w:r>
      <w:r w:rsidR="00A05FCD" w:rsidRPr="00574F25">
        <w:rPr>
          <w:rFonts w:ascii="Courier" w:hAnsi="Courier"/>
          <w:b/>
          <w:bCs/>
          <w:sz w:val="28"/>
          <w:szCs w:val="28"/>
        </w:rPr>
        <w:t>m</w:t>
      </w:r>
      <w:r w:rsidR="00A05FCD" w:rsidRPr="00574F25">
        <w:rPr>
          <w:b/>
          <w:bCs/>
          <w:sz w:val="28"/>
          <w:szCs w:val="28"/>
        </w:rPr>
        <w:t>:  t</w:t>
      </w:r>
      <w:r w:rsidRPr="00574F25">
        <w:rPr>
          <w:b/>
          <w:bCs/>
          <w:sz w:val="28"/>
          <w:szCs w:val="28"/>
        </w:rPr>
        <w:t>he raw chip-measured positions</w:t>
      </w:r>
      <w:r w:rsidR="00A05FCD" w:rsidRPr="00574F25">
        <w:rPr>
          <w:b/>
          <w:bCs/>
          <w:sz w:val="28"/>
          <w:szCs w:val="28"/>
        </w:rPr>
        <w:t xml:space="preserve"> and fluxes</w:t>
      </w:r>
    </w:p>
    <w:p w14:paraId="6845125F" w14:textId="19331C7C" w:rsidR="000A201B" w:rsidRDefault="00004A85" w:rsidP="000A201B">
      <w:pPr>
        <w:pStyle w:val="BodyNoIndent"/>
        <w:jc w:val="left"/>
      </w:pPr>
      <w:r>
        <w:t xml:space="preserve">The first </w:t>
      </w:r>
      <w:r w:rsidR="002A01FA">
        <w:t xml:space="preserve">system </w:t>
      </w:r>
      <w:r>
        <w:t xml:space="preserve">is the raw coordinates measured for objects in the </w:t>
      </w:r>
      <w:r w:rsidRPr="00004A85">
        <w:rPr>
          <w:rFonts w:ascii="Courier" w:hAnsi="Courier"/>
        </w:rPr>
        <w:t>flt</w:t>
      </w:r>
      <w:r>
        <w:t>/</w:t>
      </w:r>
      <w:r w:rsidRPr="00004A85">
        <w:rPr>
          <w:rFonts w:ascii="Courier" w:hAnsi="Courier"/>
        </w:rPr>
        <w:t>flc</w:t>
      </w:r>
      <w:r>
        <w:t xml:space="preserve"> images.</w:t>
      </w:r>
      <w:r w:rsidR="00DF419F">
        <w:t xml:space="preserve"> </w:t>
      </w:r>
      <w:r>
        <w:t xml:space="preserve">extracted directly by fitting the PSF to the pixels in the images.  </w:t>
      </w:r>
    </w:p>
    <w:p w14:paraId="2A019011" w14:textId="77777777" w:rsidR="000A201B" w:rsidRDefault="000A201B" w:rsidP="000A201B">
      <w:pPr>
        <w:pStyle w:val="BodyNoIndent"/>
        <w:jc w:val="left"/>
      </w:pPr>
    </w:p>
    <w:p w14:paraId="3CDEBABA" w14:textId="4217F261" w:rsidR="000A201B" w:rsidRPr="00574F25" w:rsidRDefault="000A201B" w:rsidP="000A201B">
      <w:pPr>
        <w:pStyle w:val="BodyNoIndent"/>
        <w:jc w:val="left"/>
        <w:rPr>
          <w:b/>
          <w:bCs/>
          <w:sz w:val="28"/>
          <w:szCs w:val="28"/>
        </w:rPr>
      </w:pPr>
      <w:r w:rsidRPr="00574F25">
        <w:rPr>
          <w:b/>
          <w:bCs/>
          <w:sz w:val="28"/>
          <w:szCs w:val="28"/>
        </w:rPr>
        <w:t>2</w:t>
      </w:r>
      <w:r w:rsidR="00053ADD" w:rsidRPr="00574F25">
        <w:rPr>
          <w:b/>
          <w:bCs/>
          <w:sz w:val="28"/>
          <w:szCs w:val="28"/>
        </w:rPr>
        <w:t>)</w:t>
      </w:r>
      <w:r w:rsidRPr="00574F25">
        <w:rPr>
          <w:b/>
          <w:bCs/>
          <w:sz w:val="28"/>
          <w:szCs w:val="28"/>
        </w:rPr>
        <w:t xml:space="preserve">  </w:t>
      </w:r>
      <w:r w:rsidRPr="00574F25">
        <w:rPr>
          <w:rFonts w:ascii="Courier" w:hAnsi="Courier"/>
          <w:b/>
          <w:bCs/>
          <w:sz w:val="28"/>
          <w:szCs w:val="28"/>
        </w:rPr>
        <w:t>X</w:t>
      </w:r>
      <w:r w:rsidR="00A05FCD" w:rsidRPr="00574F25">
        <w:rPr>
          <w:b/>
          <w:bCs/>
          <w:sz w:val="28"/>
          <w:szCs w:val="28"/>
        </w:rPr>
        <w:t>,</w:t>
      </w:r>
      <w:r w:rsidRPr="00574F25">
        <w:rPr>
          <w:b/>
          <w:bCs/>
          <w:sz w:val="28"/>
          <w:szCs w:val="28"/>
        </w:rPr>
        <w:t xml:space="preserve"> </w:t>
      </w:r>
      <w:r w:rsidRPr="00574F25">
        <w:rPr>
          <w:rFonts w:ascii="Courier" w:hAnsi="Courier"/>
          <w:b/>
          <w:bCs/>
          <w:sz w:val="28"/>
          <w:szCs w:val="28"/>
        </w:rPr>
        <w:t>Y</w:t>
      </w:r>
      <w:r w:rsidRPr="00574F25">
        <w:rPr>
          <w:b/>
          <w:bCs/>
          <w:sz w:val="28"/>
          <w:szCs w:val="28"/>
        </w:rPr>
        <w:t xml:space="preserve">, </w:t>
      </w:r>
      <w:r w:rsidR="00A05FCD" w:rsidRPr="00574F25">
        <w:rPr>
          <w:b/>
          <w:bCs/>
          <w:sz w:val="28"/>
          <w:szCs w:val="28"/>
        </w:rPr>
        <w:t xml:space="preserve">and </w:t>
      </w:r>
      <w:r w:rsidR="00A05FCD" w:rsidRPr="00574F25">
        <w:rPr>
          <w:rFonts w:ascii="Courier" w:hAnsi="Courier"/>
          <w:b/>
          <w:bCs/>
          <w:sz w:val="28"/>
          <w:szCs w:val="28"/>
        </w:rPr>
        <w:t>M</w:t>
      </w:r>
      <w:r w:rsidR="00A05FCD" w:rsidRPr="00574F25">
        <w:rPr>
          <w:b/>
          <w:bCs/>
          <w:sz w:val="28"/>
          <w:szCs w:val="28"/>
        </w:rPr>
        <w:t>:  t</w:t>
      </w:r>
      <w:r w:rsidRPr="00574F25">
        <w:rPr>
          <w:b/>
          <w:bCs/>
          <w:sz w:val="28"/>
          <w:szCs w:val="28"/>
        </w:rPr>
        <w:t>he CTE-corrected positions</w:t>
      </w:r>
      <w:r w:rsidR="00A05FCD" w:rsidRPr="00574F25">
        <w:rPr>
          <w:b/>
          <w:bCs/>
          <w:sz w:val="28"/>
          <w:szCs w:val="28"/>
        </w:rPr>
        <w:t xml:space="preserve"> and fluxes</w:t>
      </w:r>
    </w:p>
    <w:p w14:paraId="36116AEE" w14:textId="6785D3F3" w:rsidR="00DF419F" w:rsidRDefault="00004A85" w:rsidP="00DF419F">
      <w:pPr>
        <w:pStyle w:val="BodyNoIndent"/>
        <w:jc w:val="left"/>
      </w:pPr>
      <w:r>
        <w:t>The next evolution is a possible table-based CTE correction</w:t>
      </w:r>
      <w:r w:rsidR="00A05FCD">
        <w:t xml:space="preserve"> (see previous section)</w:t>
      </w:r>
      <w:r>
        <w:t>, which corrects the position (</w:t>
      </w:r>
      <w:r w:rsidR="002A01FA">
        <w:t>as of 2022</w:t>
      </w:r>
      <w:r>
        <w:t xml:space="preserve">, just the </w:t>
      </w:r>
      <w:r w:rsidR="00A05FCD" w:rsidRPr="00A05FCD">
        <w:rPr>
          <w:i/>
          <w:iCs/>
        </w:rPr>
        <w:t>y</w:t>
      </w:r>
      <w:r w:rsidR="00A05FCD">
        <w:t>-</w:t>
      </w:r>
      <w:r>
        <w:t xml:space="preserve">position) for the apparent shift away from the readout </w:t>
      </w:r>
      <w:r>
        <w:lastRenderedPageBreak/>
        <w:t xml:space="preserve">register </w:t>
      </w:r>
      <w:proofErr w:type="gramStart"/>
      <w:r>
        <w:t>that results</w:t>
      </w:r>
      <w:proofErr w:type="gramEnd"/>
      <w:r>
        <w:t xml:space="preserve"> when the electrons closer to the readout </w:t>
      </w:r>
      <w:r w:rsidR="002A01FA">
        <w:t xml:space="preserve">are </w:t>
      </w:r>
      <w:r>
        <w:t xml:space="preserve">preferentially trapped and those farther from the readout </w:t>
      </w:r>
      <w:r w:rsidR="002A01FA">
        <w:t xml:space="preserve">are </w:t>
      </w:r>
      <w:r>
        <w:t>preferentially shielded</w:t>
      </w:r>
      <w:r w:rsidR="006C4D78">
        <w:t xml:space="preserve"> from traps</w:t>
      </w:r>
      <w:r>
        <w:t>.</w:t>
      </w:r>
    </w:p>
    <w:p w14:paraId="31A578A4" w14:textId="77777777" w:rsidR="00A05FCD" w:rsidRDefault="00A05FCD" w:rsidP="00A05FCD">
      <w:pPr>
        <w:pStyle w:val="BodyNoIndent"/>
        <w:jc w:val="left"/>
      </w:pPr>
    </w:p>
    <w:p w14:paraId="34120678" w14:textId="2573A6B5" w:rsidR="00A05FCD" w:rsidRPr="00574F25" w:rsidRDefault="00A05FCD" w:rsidP="00A05FCD">
      <w:pPr>
        <w:pStyle w:val="BodyNoIndent"/>
        <w:jc w:val="left"/>
        <w:rPr>
          <w:b/>
          <w:bCs/>
          <w:sz w:val="28"/>
          <w:szCs w:val="28"/>
        </w:rPr>
      </w:pPr>
      <w:r w:rsidRPr="00574F25">
        <w:rPr>
          <w:b/>
          <w:bCs/>
          <w:sz w:val="28"/>
          <w:szCs w:val="28"/>
        </w:rPr>
        <w:t>3</w:t>
      </w:r>
      <w:r w:rsidR="00053ADD" w:rsidRPr="00574F25">
        <w:rPr>
          <w:b/>
          <w:bCs/>
          <w:sz w:val="28"/>
          <w:szCs w:val="28"/>
        </w:rPr>
        <w:t>)</w:t>
      </w:r>
      <w:r w:rsidRPr="00574F25">
        <w:rPr>
          <w:b/>
          <w:bCs/>
          <w:sz w:val="28"/>
          <w:szCs w:val="28"/>
        </w:rPr>
        <w:t xml:space="preserve">  </w:t>
      </w:r>
      <w:r w:rsidRPr="00574F25">
        <w:rPr>
          <w:rFonts w:ascii="Courier" w:hAnsi="Courier"/>
          <w:b/>
          <w:bCs/>
          <w:sz w:val="28"/>
          <w:szCs w:val="28"/>
        </w:rPr>
        <w:t>u</w:t>
      </w:r>
      <w:r w:rsidRPr="00574F25">
        <w:rPr>
          <w:b/>
          <w:bCs/>
          <w:sz w:val="28"/>
          <w:szCs w:val="28"/>
        </w:rPr>
        <w:t xml:space="preserve">, </w:t>
      </w:r>
      <w:r w:rsidRPr="00574F25">
        <w:rPr>
          <w:rFonts w:ascii="Courier" w:hAnsi="Courier"/>
          <w:b/>
          <w:bCs/>
          <w:sz w:val="28"/>
          <w:szCs w:val="28"/>
        </w:rPr>
        <w:t>v</w:t>
      </w:r>
      <w:r w:rsidRPr="00574F25">
        <w:rPr>
          <w:b/>
          <w:bCs/>
          <w:sz w:val="28"/>
          <w:szCs w:val="28"/>
        </w:rPr>
        <w:t xml:space="preserve">, and </w:t>
      </w:r>
      <w:r w:rsidRPr="00574F25">
        <w:rPr>
          <w:rFonts w:ascii="Courier" w:hAnsi="Courier"/>
          <w:b/>
          <w:bCs/>
          <w:sz w:val="28"/>
          <w:szCs w:val="28"/>
        </w:rPr>
        <w:t>w</w:t>
      </w:r>
      <w:r w:rsidRPr="00574F25">
        <w:rPr>
          <w:b/>
          <w:bCs/>
          <w:sz w:val="28"/>
          <w:szCs w:val="28"/>
        </w:rPr>
        <w:t>:  the distortion corrected positions</w:t>
      </w:r>
    </w:p>
    <w:p w14:paraId="328EE9BC" w14:textId="142112AE" w:rsidR="00A05FCD" w:rsidRDefault="00A05FCD" w:rsidP="00A05FCD">
      <w:pPr>
        <w:pStyle w:val="BodyNoIndent"/>
        <w:jc w:val="left"/>
      </w:pPr>
      <w:r>
        <w:t xml:space="preserve">If there is a distortion solution provided in STDGDC format, the </w:t>
      </w:r>
      <w:r w:rsidRPr="000F7C2A">
        <w:rPr>
          <w:rFonts w:ascii="Courier" w:hAnsi="Courier"/>
          <w:b/>
          <w:bCs/>
        </w:rPr>
        <w:t>XYM</w:t>
      </w:r>
      <w:r>
        <w:t xml:space="preserve"> measurements are corrected for distortion</w:t>
      </w:r>
      <w:r w:rsidR="000F7C2A">
        <w:t xml:space="preserve">.  Recall that the distortion solution used here is somewhat different from that in the pipeline IDCTABs.  In some cases, they have different heritages, but in all cases the corrections used here have been rotated and scaled to be as close as possible to the original </w:t>
      </w:r>
      <w:r w:rsidR="000F7C2A" w:rsidRPr="000F7C2A">
        <w:rPr>
          <w:rFonts w:ascii="Courier" w:hAnsi="Courier"/>
          <w:b/>
          <w:bCs/>
        </w:rPr>
        <w:t>xy</w:t>
      </w:r>
      <w:r w:rsidR="000F7C2A">
        <w:t xml:space="preserve"> image frame.  The photometric correction simply applies the pixel-area correction (PAC) such that the </w:t>
      </w:r>
      <w:r w:rsidR="000F7C2A" w:rsidRPr="00421DA4">
        <w:rPr>
          <w:rFonts w:ascii="Courier" w:hAnsi="Courier"/>
          <w:b/>
          <w:bCs/>
        </w:rPr>
        <w:t>w</w:t>
      </w:r>
      <w:r w:rsidR="000F7C2A">
        <w:t xml:space="preserve"> photometry report</w:t>
      </w:r>
      <w:r w:rsidR="002A01FA">
        <w:t>s</w:t>
      </w:r>
      <w:r w:rsidR="000F7C2A">
        <w:t xml:space="preserve"> the same flux for the same source anywhere on the detector.</w:t>
      </w:r>
    </w:p>
    <w:p w14:paraId="1965FAAF" w14:textId="77777777" w:rsidR="000F7C2A" w:rsidRDefault="000F7C2A" w:rsidP="000F7C2A">
      <w:pPr>
        <w:pStyle w:val="BodyNoIndent"/>
        <w:jc w:val="left"/>
      </w:pPr>
    </w:p>
    <w:p w14:paraId="784EBE73" w14:textId="06F83210" w:rsidR="000F7C2A" w:rsidRPr="00574F25" w:rsidRDefault="000F7C2A" w:rsidP="000F7C2A">
      <w:pPr>
        <w:pStyle w:val="BodyNoIndent"/>
        <w:jc w:val="left"/>
        <w:rPr>
          <w:b/>
          <w:bCs/>
          <w:sz w:val="28"/>
          <w:szCs w:val="28"/>
        </w:rPr>
      </w:pPr>
      <w:r w:rsidRPr="00574F25">
        <w:rPr>
          <w:b/>
          <w:bCs/>
          <w:sz w:val="28"/>
          <w:szCs w:val="28"/>
        </w:rPr>
        <w:t>4</w:t>
      </w:r>
      <w:r w:rsidR="00053ADD" w:rsidRPr="00574F25">
        <w:rPr>
          <w:b/>
          <w:bCs/>
          <w:sz w:val="28"/>
          <w:szCs w:val="28"/>
        </w:rPr>
        <w:t>)</w:t>
      </w:r>
      <w:r w:rsidRPr="00574F25">
        <w:rPr>
          <w:b/>
          <w:bCs/>
          <w:sz w:val="28"/>
          <w:szCs w:val="28"/>
        </w:rPr>
        <w:t xml:space="preserve">  </w:t>
      </w:r>
      <w:r w:rsidRPr="00574F25">
        <w:rPr>
          <w:rFonts w:ascii="Courier" w:hAnsi="Courier"/>
          <w:b/>
          <w:bCs/>
          <w:sz w:val="28"/>
          <w:szCs w:val="28"/>
        </w:rPr>
        <w:t>U</w:t>
      </w:r>
      <w:r w:rsidRPr="00574F25">
        <w:rPr>
          <w:b/>
          <w:bCs/>
          <w:sz w:val="28"/>
          <w:szCs w:val="28"/>
        </w:rPr>
        <w:t xml:space="preserve">, </w:t>
      </w:r>
      <w:r w:rsidRPr="00574F25">
        <w:rPr>
          <w:rFonts w:ascii="Courier" w:hAnsi="Courier"/>
          <w:b/>
          <w:bCs/>
          <w:sz w:val="28"/>
          <w:szCs w:val="28"/>
        </w:rPr>
        <w:t>V</w:t>
      </w:r>
      <w:r w:rsidRPr="00574F25">
        <w:rPr>
          <w:b/>
          <w:bCs/>
          <w:sz w:val="28"/>
          <w:szCs w:val="28"/>
        </w:rPr>
        <w:t xml:space="preserve">, and </w:t>
      </w:r>
      <w:r w:rsidRPr="00574F25">
        <w:rPr>
          <w:rFonts w:ascii="Courier" w:hAnsi="Courier"/>
          <w:b/>
          <w:bCs/>
          <w:sz w:val="28"/>
          <w:szCs w:val="28"/>
        </w:rPr>
        <w:t>W</w:t>
      </w:r>
      <w:r w:rsidRPr="00574F25">
        <w:rPr>
          <w:b/>
          <w:bCs/>
          <w:sz w:val="28"/>
          <w:szCs w:val="28"/>
        </w:rPr>
        <w:t>:  the reference-frame positions</w:t>
      </w:r>
    </w:p>
    <w:p w14:paraId="7FED286D" w14:textId="4B778F99" w:rsidR="000F7C2A" w:rsidRDefault="000F7C2A" w:rsidP="000F7C2A">
      <w:pPr>
        <w:pStyle w:val="BodyNoIndent"/>
        <w:jc w:val="left"/>
      </w:pPr>
      <w:r>
        <w:t>The next step in coordinate conversion is to convert the distortion-corrected measurements into a reference frame.  When no</w:t>
      </w:r>
      <w:r w:rsidR="00E56330">
        <w:t xml:space="preserve"> world-coordinate system is provided via a command-line </w:t>
      </w:r>
      <w:r w:rsidRPr="000F7C2A">
        <w:rPr>
          <w:b/>
          <w:bCs/>
        </w:rPr>
        <w:t>WCS</w:t>
      </w:r>
      <w:r>
        <w:t xml:space="preserve"> parameter (see </w:t>
      </w:r>
      <w:r w:rsidR="00794D93" w:rsidRPr="0086297B">
        <w:rPr>
          <w:b/>
          <w:bCs/>
          <w:color w:val="0070C0"/>
        </w:rPr>
        <w:t>S</w:t>
      </w:r>
      <w:r w:rsidRPr="0086297B">
        <w:rPr>
          <w:b/>
          <w:bCs/>
          <w:color w:val="0070C0"/>
        </w:rPr>
        <w:t>ection</w:t>
      </w:r>
      <w:r w:rsidR="0086297B" w:rsidRPr="0086297B">
        <w:rPr>
          <w:b/>
          <w:bCs/>
          <w:color w:val="0070C0"/>
        </w:rPr>
        <w:t xml:space="preserve"> 3.6</w:t>
      </w:r>
      <w:r>
        <w:t>), the default reference frame place</w:t>
      </w:r>
      <w:r w:rsidR="00794D93">
        <w:t>s</w:t>
      </w:r>
      <w:r>
        <w:t xml:space="preserve"> the target from the image header </w:t>
      </w:r>
      <w:r w:rsidR="00794D93">
        <w:t>(</w:t>
      </w:r>
      <w:r w:rsidR="00E56330">
        <w:t>as specified by</w:t>
      </w:r>
      <w:r w:rsidR="00794D93">
        <w:t xml:space="preserve"> th</w:t>
      </w:r>
      <w:r w:rsidR="00E56330">
        <w:t>e</w:t>
      </w:r>
      <w:r w:rsidR="00794D93">
        <w:t xml:space="preserve"> </w:t>
      </w:r>
      <w:r w:rsidR="00794D93" w:rsidRPr="00794D93">
        <w:rPr>
          <w:rFonts w:ascii="Courier" w:hAnsi="Courier"/>
        </w:rPr>
        <w:t>RA_TARG</w:t>
      </w:r>
      <w:r w:rsidR="00794D93">
        <w:t xml:space="preserve"> and </w:t>
      </w:r>
      <w:r w:rsidR="00794D93" w:rsidRPr="00794D93">
        <w:rPr>
          <w:rFonts w:ascii="Courier" w:hAnsi="Courier"/>
        </w:rPr>
        <w:t>DEC_TARG</w:t>
      </w:r>
      <w:r w:rsidR="00794D93">
        <w:t xml:space="preserve"> keywords) </w:t>
      </w:r>
      <w:r>
        <w:t xml:space="preserve">at </w:t>
      </w:r>
      <w:r w:rsidR="00794D93">
        <w:t>coordinate (</w:t>
      </w:r>
      <w:r w:rsidR="00794D93" w:rsidRPr="00794D93">
        <w:rPr>
          <w:rFonts w:ascii="Courier" w:hAnsi="Courier"/>
          <w:b/>
          <w:bCs/>
        </w:rPr>
        <w:t>U</w:t>
      </w:r>
      <w:r w:rsidR="00794D93">
        <w:t>,</w:t>
      </w:r>
      <w:r w:rsidR="00794D93" w:rsidRPr="00794D93">
        <w:rPr>
          <w:rFonts w:ascii="Courier" w:hAnsi="Courier"/>
          <w:b/>
          <w:bCs/>
        </w:rPr>
        <w:t>V</w:t>
      </w:r>
      <w:r w:rsidR="00794D93">
        <w:t xml:space="preserve">) = </w:t>
      </w:r>
      <w:r>
        <w:t>(0,</w:t>
      </w:r>
      <w:r w:rsidR="00794D93">
        <w:t xml:space="preserve"> </w:t>
      </w:r>
      <w:r>
        <w:t>0)</w:t>
      </w:r>
      <w:r w:rsidR="00794D93">
        <w:t>, oriented with N</w:t>
      </w:r>
      <w:r w:rsidR="00FA3BC8">
        <w:t>orth</w:t>
      </w:r>
      <w:r w:rsidR="00794D93">
        <w:t xml:space="preserve"> up</w:t>
      </w:r>
      <w:r w:rsidR="00E56330">
        <w:t>, East to the left,</w:t>
      </w:r>
      <w:r w:rsidR="00794D93">
        <w:t xml:space="preserve"> and with nominal plate-scale for the detector (for ACS 50 mas/pixel, for WFC3/UVIS 40 mas/pixel, and for WFC3/IR 100 mas/pixel).  </w:t>
      </w:r>
      <w:r w:rsidR="002A01FA">
        <w:t xml:space="preserve">For convenience, this </w:t>
      </w:r>
      <w:r w:rsidR="00794D93">
        <w:t>WCS is reported in the output file, for convenience.</w:t>
      </w:r>
      <w:r w:rsidR="00E56330">
        <w:t xml:space="preserve">  The default </w:t>
      </w:r>
      <w:r w:rsidR="002A01FA">
        <w:t xml:space="preserve">units </w:t>
      </w:r>
      <w:r w:rsidR="00E56330">
        <w:t xml:space="preserve">for the </w:t>
      </w:r>
      <w:r w:rsidR="00E56330" w:rsidRPr="00E56330">
        <w:rPr>
          <w:rFonts w:ascii="Courier" w:hAnsi="Courier"/>
          <w:b/>
          <w:bCs/>
        </w:rPr>
        <w:t>W</w:t>
      </w:r>
      <w:r w:rsidR="00E56330">
        <w:t xml:space="preserve"> photometry </w:t>
      </w:r>
      <w:proofErr w:type="gramStart"/>
      <w:r w:rsidR="00E56330">
        <w:t>is</w:t>
      </w:r>
      <w:proofErr w:type="gramEnd"/>
      <w:r w:rsidR="00E56330">
        <w:t xml:space="preserve"> electrons per second.  For ACS and WFC3/UVIS observations, this involves dividing the solved-for flux by the exposure time.</w:t>
      </w:r>
      <w:r w:rsidR="00F73822">
        <w:t xml:space="preserve">  For WFC3/IR, </w:t>
      </w:r>
      <w:r w:rsidR="00F73822">
        <w:rPr>
          <w:rFonts w:ascii="Courier" w:hAnsi="Courier"/>
          <w:b/>
          <w:bCs/>
        </w:rPr>
        <w:t>W</w:t>
      </w:r>
      <w:r w:rsidR="00F73822">
        <w:t xml:space="preserve"> is </w:t>
      </w:r>
      <w:r w:rsidR="002A01FA">
        <w:t>identical to</w:t>
      </w:r>
      <w:r w:rsidR="00F73822">
        <w:t xml:space="preserve"> </w:t>
      </w:r>
      <w:r w:rsidR="00F73822" w:rsidRPr="00F73822">
        <w:rPr>
          <w:rFonts w:ascii="Courier" w:hAnsi="Courier"/>
          <w:b/>
          <w:bCs/>
        </w:rPr>
        <w:t>w</w:t>
      </w:r>
      <w:r w:rsidR="0086297B">
        <w:t xml:space="preserve">, since </w:t>
      </w:r>
      <w:r w:rsidR="002A01FA">
        <w:t>the IR</w:t>
      </w:r>
      <w:r w:rsidR="0086297B">
        <w:t xml:space="preserve"> flt images are up-the-ramp slope fits.</w:t>
      </w:r>
    </w:p>
    <w:p w14:paraId="112E0C64" w14:textId="00B22BE7" w:rsidR="00FA3BC8" w:rsidRDefault="00794D93" w:rsidP="000F7C2A">
      <w:pPr>
        <w:pStyle w:val="BodyNoIndent"/>
        <w:jc w:val="left"/>
      </w:pPr>
      <w:r>
        <w:t xml:space="preserve">A WCS can be provided </w:t>
      </w:r>
      <w:r w:rsidR="00FA3BC8">
        <w:t xml:space="preserve">either </w:t>
      </w:r>
      <w:r>
        <w:t>explicitly</w:t>
      </w:r>
      <w:r w:rsidR="00FA3BC8">
        <w:t xml:space="preserve"> or implicitly. </w:t>
      </w:r>
      <w:r w:rsidR="00DC0F82">
        <w:t xml:space="preserve"> See </w:t>
      </w:r>
      <w:r w:rsidR="00DC0F82" w:rsidRPr="00DC0F82">
        <w:rPr>
          <w:b/>
          <w:bCs/>
          <w:color w:val="0070C0"/>
        </w:rPr>
        <w:t>Section 3.6</w:t>
      </w:r>
      <w:r w:rsidR="00DC0F82">
        <w:t xml:space="preserve"> for details.</w:t>
      </w:r>
      <w:r w:rsidR="00FA3BC8">
        <w:t xml:space="preserve"> </w:t>
      </w:r>
    </w:p>
    <w:p w14:paraId="302522D3" w14:textId="77777777" w:rsidR="00FA3BC8" w:rsidRDefault="00FA3BC8" w:rsidP="00FA3BC8">
      <w:pPr>
        <w:pStyle w:val="BodyNoIndent"/>
        <w:jc w:val="left"/>
      </w:pPr>
    </w:p>
    <w:p w14:paraId="1BB5D1BF" w14:textId="4B516896" w:rsidR="00FA3BC8" w:rsidRPr="00574F25" w:rsidRDefault="00FA3BC8" w:rsidP="00FA3BC8">
      <w:pPr>
        <w:pStyle w:val="BodyNoIndent"/>
        <w:jc w:val="left"/>
        <w:rPr>
          <w:b/>
          <w:bCs/>
          <w:sz w:val="28"/>
          <w:szCs w:val="28"/>
        </w:rPr>
      </w:pPr>
      <w:r w:rsidRPr="00574F25">
        <w:rPr>
          <w:b/>
          <w:bCs/>
          <w:sz w:val="28"/>
          <w:szCs w:val="28"/>
        </w:rPr>
        <w:t>5</w:t>
      </w:r>
      <w:r w:rsidR="00053ADD" w:rsidRPr="00574F25">
        <w:rPr>
          <w:b/>
          <w:bCs/>
          <w:sz w:val="28"/>
          <w:szCs w:val="28"/>
        </w:rPr>
        <w:t>)</w:t>
      </w:r>
      <w:r w:rsidRPr="00574F25">
        <w:rPr>
          <w:b/>
          <w:bCs/>
          <w:sz w:val="28"/>
          <w:szCs w:val="28"/>
        </w:rPr>
        <w:t xml:space="preserve">  </w:t>
      </w:r>
      <w:r w:rsidRPr="00574F25">
        <w:rPr>
          <w:rFonts w:ascii="Courier" w:hAnsi="Courier"/>
          <w:b/>
          <w:bCs/>
          <w:sz w:val="28"/>
          <w:szCs w:val="28"/>
        </w:rPr>
        <w:t>r</w:t>
      </w:r>
      <w:r w:rsidRPr="00574F25">
        <w:rPr>
          <w:b/>
          <w:bCs/>
          <w:sz w:val="28"/>
          <w:szCs w:val="28"/>
        </w:rPr>
        <w:t xml:space="preserve">, </w:t>
      </w:r>
      <w:r w:rsidRPr="00574F25">
        <w:rPr>
          <w:rFonts w:ascii="Courier" w:hAnsi="Courier"/>
          <w:b/>
          <w:bCs/>
          <w:sz w:val="28"/>
          <w:szCs w:val="28"/>
        </w:rPr>
        <w:t>d</w:t>
      </w:r>
      <w:r w:rsidRPr="00574F25">
        <w:rPr>
          <w:b/>
          <w:bCs/>
          <w:sz w:val="28"/>
          <w:szCs w:val="28"/>
        </w:rPr>
        <w:t xml:space="preserve">:  the </w:t>
      </w:r>
      <w:r w:rsidR="00053ADD" w:rsidRPr="00574F25">
        <w:rPr>
          <w:b/>
          <w:bCs/>
          <w:sz w:val="28"/>
          <w:szCs w:val="28"/>
        </w:rPr>
        <w:t xml:space="preserve">header-based </w:t>
      </w:r>
      <w:r w:rsidRPr="00574F25">
        <w:rPr>
          <w:b/>
          <w:bCs/>
          <w:sz w:val="28"/>
          <w:szCs w:val="28"/>
        </w:rPr>
        <w:t>reference-frame positions</w:t>
      </w:r>
    </w:p>
    <w:p w14:paraId="3F1C2ABE" w14:textId="44CCCA4E" w:rsidR="00FA3BC8" w:rsidRDefault="00FA3BC8" w:rsidP="00FA3BC8">
      <w:pPr>
        <w:pStyle w:val="BodyNoIndent"/>
        <w:jc w:val="left"/>
      </w:pPr>
      <w:r>
        <w:t>The</w:t>
      </w:r>
      <w:r w:rsidR="00053ADD">
        <w:t xml:space="preserve"> lower-case RA and Dec specification comes directly from a mapping of the distortion-corrected coordinates </w:t>
      </w:r>
      <w:proofErr w:type="spellStart"/>
      <w:r w:rsidR="00053ADD" w:rsidRPr="00053ADD">
        <w:rPr>
          <w:rFonts w:ascii="Courier" w:hAnsi="Courier"/>
        </w:rPr>
        <w:t>uv</w:t>
      </w:r>
      <w:proofErr w:type="spellEnd"/>
      <w:r w:rsidR="00053ADD">
        <w:t xml:space="preserve"> into the absolute system specified by the WCS in the </w:t>
      </w:r>
      <w:r w:rsidR="00053ADD" w:rsidRPr="00053ADD">
        <w:rPr>
          <w:rFonts w:ascii="Courier" w:hAnsi="Courier"/>
        </w:rPr>
        <w:t>flt</w:t>
      </w:r>
      <w:r w:rsidR="00053ADD">
        <w:t>-image header.  Note at this point, there is no absolute photometry available.</w:t>
      </w:r>
    </w:p>
    <w:p w14:paraId="1711A464" w14:textId="77777777" w:rsidR="00053ADD" w:rsidRDefault="00053ADD" w:rsidP="00053ADD">
      <w:pPr>
        <w:pStyle w:val="BodyNoIndent"/>
        <w:jc w:val="left"/>
      </w:pPr>
    </w:p>
    <w:p w14:paraId="1ADC3DE3" w14:textId="2F9954B6" w:rsidR="00053ADD" w:rsidRPr="00574F25" w:rsidRDefault="00053ADD" w:rsidP="00053ADD">
      <w:pPr>
        <w:pStyle w:val="BodyNoIndent"/>
        <w:jc w:val="left"/>
        <w:rPr>
          <w:b/>
          <w:bCs/>
          <w:sz w:val="28"/>
          <w:szCs w:val="28"/>
        </w:rPr>
      </w:pPr>
      <w:r w:rsidRPr="00574F25">
        <w:rPr>
          <w:b/>
          <w:bCs/>
          <w:sz w:val="28"/>
          <w:szCs w:val="28"/>
        </w:rPr>
        <w:t xml:space="preserve">6)  </w:t>
      </w:r>
      <w:r w:rsidRPr="00574F25">
        <w:rPr>
          <w:rFonts w:ascii="Courier" w:hAnsi="Courier"/>
          <w:b/>
          <w:bCs/>
          <w:sz w:val="28"/>
          <w:szCs w:val="28"/>
        </w:rPr>
        <w:t>R</w:t>
      </w:r>
      <w:r w:rsidRPr="00574F25">
        <w:rPr>
          <w:b/>
          <w:bCs/>
          <w:sz w:val="28"/>
          <w:szCs w:val="28"/>
        </w:rPr>
        <w:t xml:space="preserve">, </w:t>
      </w:r>
      <w:r w:rsidRPr="00574F25">
        <w:rPr>
          <w:rFonts w:ascii="Courier" w:hAnsi="Courier"/>
          <w:b/>
          <w:bCs/>
          <w:sz w:val="28"/>
          <w:szCs w:val="28"/>
        </w:rPr>
        <w:t>D</w:t>
      </w:r>
      <w:r w:rsidRPr="00574F25">
        <w:rPr>
          <w:b/>
          <w:bCs/>
          <w:sz w:val="28"/>
          <w:szCs w:val="28"/>
        </w:rPr>
        <w:t>:  the GAIA-improved reference-frame positions</w:t>
      </w:r>
      <w:r w:rsidR="006C4D78">
        <w:rPr>
          <w:b/>
          <w:bCs/>
          <w:sz w:val="28"/>
          <w:szCs w:val="28"/>
        </w:rPr>
        <w:t xml:space="preserve"> (coming soon)</w:t>
      </w:r>
    </w:p>
    <w:p w14:paraId="407888D1" w14:textId="77777777" w:rsidR="00CB7624" w:rsidRDefault="00B01583" w:rsidP="00053ADD">
      <w:pPr>
        <w:pStyle w:val="BodyNoIndent"/>
        <w:jc w:val="left"/>
      </w:pPr>
      <w:r>
        <w:t xml:space="preserve">The GAIA DR3 database contains over </w:t>
      </w:r>
      <w:r w:rsidR="009E6799">
        <w:t>1.6</w:t>
      </w:r>
      <w:r>
        <w:t xml:space="preserve"> billion sources covering the entire 4</w:t>
      </w:r>
      <w:r>
        <w:sym w:font="Symbol" w:char="F070"/>
      </w:r>
      <w:r>
        <w:t xml:space="preserve"> steradians of the sky.  In its lifetime thus far, HST has covered perhaps 1% of the sky.  So, it makes sense to distill the GAIA database into a small subset that can be used to astrometrically calibrate HST.  </w:t>
      </w:r>
    </w:p>
    <w:p w14:paraId="7867A550" w14:textId="4929F258" w:rsidR="00B01583" w:rsidRDefault="00B01583" w:rsidP="00053ADD">
      <w:pPr>
        <w:pStyle w:val="BodyNoIndent"/>
        <w:jc w:val="left"/>
      </w:pPr>
      <w:r>
        <w:t xml:space="preserve">We have done this and </w:t>
      </w:r>
      <w:r w:rsidR="00CB7624">
        <w:t xml:space="preserve">have </w:t>
      </w:r>
      <w:r>
        <w:t xml:space="preserve">produced a file, gaia4hst.DB that contains </w:t>
      </w:r>
      <w:r w:rsidR="001E6D90">
        <w:t>about 21 million entries from the GAIA catalog.  The file contains all fields observed with HST with WFPC2, ACS/WFC, ACS/HRC, WFC3/UVIS, and WFC3/IR.  It also contains information from fields that are anticipated for observation in the current cycle (</w:t>
      </w:r>
      <w:r w:rsidR="003C7040">
        <w:t xml:space="preserve">Cy 29, </w:t>
      </w:r>
      <w:r w:rsidR="001E6D90">
        <w:t>from the</w:t>
      </w:r>
      <w:r w:rsidR="009F1ECA">
        <w:t xml:space="preserve"> most recent</w:t>
      </w:r>
      <w:r w:rsidR="001E6D90">
        <w:t xml:space="preserve"> </w:t>
      </w:r>
      <w:proofErr w:type="spellStart"/>
      <w:r w:rsidR="001E6D90">
        <w:t>paec</w:t>
      </w:r>
      <w:proofErr w:type="spellEnd"/>
      <w:r w:rsidR="001E6D90">
        <w:t xml:space="preserve"> file</w:t>
      </w:r>
      <w:r w:rsidR="001E6D90">
        <w:rPr>
          <w:rStyle w:val="FootnoteReference"/>
        </w:rPr>
        <w:footnoteReference w:id="15"/>
      </w:r>
      <w:r w:rsidR="001E6D90">
        <w:t>).</w:t>
      </w:r>
      <w:r w:rsidR="009E6799">
        <w:t xml:space="preserve">  </w:t>
      </w:r>
      <w:r w:rsidR="009E6799">
        <w:lastRenderedPageBreak/>
        <w:t>In the future, it will be possible for the user to supply a list of reference stars to use in the form of a text file with RA, Dec, V magnitude, and associated errors.</w:t>
      </w:r>
    </w:p>
    <w:p w14:paraId="0E3EF1BA" w14:textId="27139274" w:rsidR="00053ADD" w:rsidRPr="00421DA4" w:rsidRDefault="00053ADD" w:rsidP="00053ADD">
      <w:pPr>
        <w:pStyle w:val="BodyNoIndent"/>
        <w:jc w:val="left"/>
        <w:rPr>
          <w:i/>
          <w:iCs/>
        </w:rPr>
      </w:pPr>
      <w:r>
        <w:t xml:space="preserve">If a location of the </w:t>
      </w:r>
      <w:r w:rsidR="00B01583">
        <w:t xml:space="preserve">file </w:t>
      </w:r>
      <w:r w:rsidR="00B01583" w:rsidRPr="00B01583">
        <w:rPr>
          <w:rFonts w:ascii="Courier" w:hAnsi="Courier"/>
        </w:rPr>
        <w:t>gaia4hst.DB</w:t>
      </w:r>
      <w:r w:rsidR="00B01583">
        <w:t xml:space="preserve"> is specified on the command line </w:t>
      </w:r>
      <w:r w:rsidR="009E6799">
        <w:t>with</w:t>
      </w:r>
      <w:r w:rsidR="009F1ECA">
        <w:t xml:space="preserve"> a</w:t>
      </w:r>
      <w:r w:rsidR="00B01583">
        <w:t xml:space="preserve"> </w:t>
      </w:r>
      <w:r w:rsidR="00B01583" w:rsidRPr="009F1ECA">
        <w:rPr>
          <w:rFonts w:ascii="Courier" w:hAnsi="Courier"/>
        </w:rPr>
        <w:t>GAIADB=</w:t>
      </w:r>
      <w:r w:rsidR="009F1ECA">
        <w:t xml:space="preserve"> entry, then the routine will cross-match the </w:t>
      </w:r>
      <w:proofErr w:type="spellStart"/>
      <w:r w:rsidR="009F1ECA" w:rsidRPr="009F1ECA">
        <w:rPr>
          <w:rFonts w:ascii="Courier" w:hAnsi="Courier"/>
          <w:b/>
          <w:bCs/>
        </w:rPr>
        <w:t>rd</w:t>
      </w:r>
      <w:proofErr w:type="spellEnd"/>
      <w:r w:rsidR="009F1ECA">
        <w:t xml:space="preserve"> coordinate list with the GAIA catalog, evaluated at the time of observation.  It will then determine</w:t>
      </w:r>
      <w:r w:rsidR="00CB7624">
        <w:t xml:space="preserve"> a</w:t>
      </w:r>
      <w:r w:rsidR="009F1ECA">
        <w:t xml:space="preserve"> 6-parameter linear mapping from </w:t>
      </w:r>
      <w:proofErr w:type="spellStart"/>
      <w:r w:rsidR="009F1ECA" w:rsidRPr="00D54A59">
        <w:rPr>
          <w:rFonts w:ascii="Courier" w:hAnsi="Courier"/>
          <w:b/>
          <w:bCs/>
        </w:rPr>
        <w:t>rd</w:t>
      </w:r>
      <w:proofErr w:type="spellEnd"/>
      <w:r w:rsidR="009F1ECA">
        <w:t xml:space="preserve"> to </w:t>
      </w:r>
      <w:r w:rsidR="009F1ECA" w:rsidRPr="00D54A59">
        <w:rPr>
          <w:rFonts w:ascii="Courier" w:hAnsi="Courier"/>
          <w:b/>
          <w:bCs/>
        </w:rPr>
        <w:t>RD</w:t>
      </w:r>
      <w:r w:rsidR="009E6799">
        <w:t>,</w:t>
      </w:r>
      <w:r w:rsidR="00CB7624">
        <w:t xml:space="preserve"> taking projection into account, naturally,</w:t>
      </w:r>
      <w:r w:rsidR="009E6799">
        <w:t xml:space="preserve"> and will report those coordinates in the output file.</w:t>
      </w:r>
      <w:r w:rsidR="009F1ECA">
        <w:t xml:space="preserve">  It will</w:t>
      </w:r>
      <w:r w:rsidR="009E6799">
        <w:t xml:space="preserve"> also</w:t>
      </w:r>
      <w:r w:rsidR="009F1ECA">
        <w:t xml:space="preserve"> </w:t>
      </w:r>
      <w:r w:rsidR="009E6799">
        <w:t>list</w:t>
      </w:r>
      <w:r w:rsidR="009F1ECA">
        <w:t xml:space="preserve"> the GAIA stars that overlap the field along with their identified HST counterparts in comment lines of the output file.</w:t>
      </w:r>
      <w:r w:rsidR="009E6799">
        <w:t xml:space="preserve"> </w:t>
      </w:r>
      <w:r w:rsidR="00D72149">
        <w:t xml:space="preserve">  </w:t>
      </w:r>
      <w:r w:rsidR="00D72149" w:rsidRPr="00421DA4">
        <w:rPr>
          <w:i/>
          <w:iCs/>
        </w:rPr>
        <w:t>Note that</w:t>
      </w:r>
      <w:r w:rsidR="00BE3A2F" w:rsidRPr="00421DA4">
        <w:rPr>
          <w:i/>
          <w:iCs/>
        </w:rPr>
        <w:t xml:space="preserve"> when there are very few GAIA stars, the routine will do the best it can to provide a good calibration, but one should carefully look to make sure that the calibration makes sense.</w:t>
      </w:r>
    </w:p>
    <w:p w14:paraId="58B171A3" w14:textId="1207AAC6" w:rsidR="00D72149" w:rsidRDefault="009F1ECA" w:rsidP="00053ADD">
      <w:pPr>
        <w:pStyle w:val="BodyNoIndent"/>
        <w:jc w:val="left"/>
      </w:pPr>
      <w:r>
        <w:t>If the</w:t>
      </w:r>
      <w:r w:rsidR="00DA1155">
        <w:t xml:space="preserve"> GAIA database is used to improve the absolute astrometry, then</w:t>
      </w:r>
      <w:r w:rsidR="0027383E">
        <w:t xml:space="preserve"> </w:t>
      </w:r>
      <w:r w:rsidR="0027383E" w:rsidRPr="0027383E">
        <w:rPr>
          <w:rFonts w:ascii="Courier" w:hAnsi="Courier"/>
        </w:rPr>
        <w:t>hst1pass</w:t>
      </w:r>
      <w:r>
        <w:t xml:space="preserve"> will </w:t>
      </w:r>
      <w:r w:rsidR="0027383E">
        <w:t xml:space="preserve">go back and </w:t>
      </w:r>
      <w:r w:rsidR="00D54A59">
        <w:t xml:space="preserve">modify the output </w:t>
      </w:r>
      <w:r w:rsidR="00D54A59" w:rsidRPr="00D54A59">
        <w:rPr>
          <w:rFonts w:ascii="Courier" w:hAnsi="Courier"/>
          <w:b/>
          <w:bCs/>
        </w:rPr>
        <w:t>UV</w:t>
      </w:r>
      <w:r w:rsidR="00D54A59">
        <w:t xml:space="preserve"> coordinates </w:t>
      </w:r>
      <w:r w:rsidR="0027383E">
        <w:t xml:space="preserve">to correspond to the </w:t>
      </w:r>
      <w:r w:rsidR="0027383E" w:rsidRPr="0027383E">
        <w:rPr>
          <w:rFonts w:ascii="Courier" w:hAnsi="Courier"/>
          <w:b/>
          <w:bCs/>
        </w:rPr>
        <w:t>RD</w:t>
      </w:r>
      <w:r w:rsidR="0027383E">
        <w:t xml:space="preserve"> estimates pushed into the output WCS frame</w:t>
      </w:r>
      <w:r w:rsidR="00BE3A2F">
        <w:t xml:space="preserve"> (assuming it is not specified by </w:t>
      </w:r>
      <w:r w:rsidR="00BE3A2F" w:rsidRPr="00BE3A2F">
        <w:rPr>
          <w:b/>
          <w:bCs/>
        </w:rPr>
        <w:t>WCS=MAT</w:t>
      </w:r>
      <w:r w:rsidR="00BE3A2F">
        <w:t>)</w:t>
      </w:r>
      <w:r w:rsidR="0027383E">
        <w:t>.</w:t>
      </w:r>
      <w:r w:rsidR="00DA1155">
        <w:t xml:space="preserve">  One reason one might </w:t>
      </w:r>
      <w:r w:rsidR="00DA1155" w:rsidRPr="00DA1155">
        <w:rPr>
          <w:i/>
          <w:iCs/>
        </w:rPr>
        <w:t>not</w:t>
      </w:r>
      <w:r w:rsidR="00DA1155">
        <w:t xml:space="preserve"> want to do this is if </w:t>
      </w:r>
      <w:r w:rsidR="003C7040">
        <w:t>the intent is</w:t>
      </w:r>
      <w:r w:rsidR="00DA1155">
        <w:t xml:space="preserve"> to convert positions in an flt image into the drz frame of the stack of the visit, either by just referencing the header or by using </w:t>
      </w:r>
      <w:r w:rsidR="00DA1155" w:rsidRPr="00DA1155">
        <w:rPr>
          <w:rFonts w:ascii="Courier" w:hAnsi="Courier"/>
        </w:rPr>
        <w:t>WCS=MAT</w:t>
      </w:r>
      <w:r w:rsidR="00DA1155">
        <w:t xml:space="preserve">. </w:t>
      </w:r>
      <w:r w:rsidR="0027383E">
        <w:t xml:space="preserve">  </w:t>
      </w:r>
      <w:r w:rsidR="00D72149">
        <w:t xml:space="preserve">Often </w:t>
      </w:r>
      <w:r w:rsidR="0027383E" w:rsidRPr="0027383E">
        <w:rPr>
          <w:rFonts w:ascii="Courier" w:hAnsi="Courier"/>
        </w:rPr>
        <w:t>drz</w:t>
      </w:r>
      <w:r w:rsidR="0027383E">
        <w:t>-image headers</w:t>
      </w:r>
      <w:r w:rsidR="00D72149">
        <w:t xml:space="preserve"> are off by ~0.5 arcsecond from </w:t>
      </w:r>
      <w:r w:rsidR="00D14DC3">
        <w:t xml:space="preserve">true </w:t>
      </w:r>
      <w:r w:rsidR="00D72149">
        <w:t>absolute</w:t>
      </w:r>
      <w:r w:rsidR="00D14DC3">
        <w:t xml:space="preserve"> pointing</w:t>
      </w:r>
      <w:r w:rsidR="00D72149">
        <w:t xml:space="preserve">.  For some projects, it </w:t>
      </w:r>
      <w:r w:rsidR="00917927">
        <w:t xml:space="preserve">may be </w:t>
      </w:r>
      <w:r w:rsidR="00D72149">
        <w:t xml:space="preserve">more important to push the coordinates into the specific </w:t>
      </w:r>
      <w:r w:rsidR="00D72149" w:rsidRPr="00D72149">
        <w:rPr>
          <w:rFonts w:ascii="Courier" w:hAnsi="Courier"/>
        </w:rPr>
        <w:t>drz</w:t>
      </w:r>
      <w:r w:rsidR="00D72149">
        <w:t xml:space="preserve"> frame than it is to have them absolutely calibrated.   </w:t>
      </w:r>
    </w:p>
    <w:p w14:paraId="668E6D6B" w14:textId="15E06DBE" w:rsidR="009F1ECA" w:rsidRDefault="00D72149" w:rsidP="00053ADD">
      <w:pPr>
        <w:pStyle w:val="BodyNoIndent"/>
        <w:jc w:val="left"/>
      </w:pPr>
      <w:r>
        <w:t xml:space="preserve">It is possible to improve the absolute calibration of the </w:t>
      </w:r>
      <w:r w:rsidR="00CB7624" w:rsidRPr="00CB7624">
        <w:rPr>
          <w:rFonts w:ascii="Courier" w:hAnsi="Courier"/>
        </w:rPr>
        <w:t>drz</w:t>
      </w:r>
      <w:r>
        <w:t xml:space="preserve"> frame first.  To do </w:t>
      </w:r>
      <w:r w:rsidR="00917927">
        <w:t>so</w:t>
      </w:r>
      <w:r>
        <w:t xml:space="preserve">, one should run the routine with the </w:t>
      </w:r>
      <w:r w:rsidRPr="00CB7624">
        <w:rPr>
          <w:rFonts w:ascii="Courier" w:hAnsi="Courier" w:cstheme="majorHAnsi"/>
          <w:b/>
          <w:bCs/>
        </w:rPr>
        <w:t>GAIADB</w:t>
      </w:r>
      <w:r>
        <w:t xml:space="preserve"> location set and with </w:t>
      </w:r>
      <w:r w:rsidRPr="00CB7624">
        <w:rPr>
          <w:rFonts w:ascii="Courier" w:hAnsi="Courier"/>
          <w:b/>
          <w:bCs/>
        </w:rPr>
        <w:t>GAIA</w:t>
      </w:r>
      <w:r w:rsidR="00CB7624" w:rsidRPr="00CB7624">
        <w:rPr>
          <w:rFonts w:ascii="Courier" w:hAnsi="Courier"/>
          <w:b/>
          <w:bCs/>
        </w:rPr>
        <w:t>2</w:t>
      </w:r>
      <w:r w:rsidRPr="00CB7624">
        <w:rPr>
          <w:rFonts w:ascii="Courier" w:hAnsi="Courier"/>
          <w:b/>
          <w:bCs/>
        </w:rPr>
        <w:t>HDR+</w:t>
      </w:r>
      <w:r w:rsidR="00917927">
        <w:t xml:space="preserve">, which </w:t>
      </w:r>
      <w:r>
        <w:t xml:space="preserve">will modify the header of a drz image to improve the astrometric solution.  It can be convenient to run this at the beginning, before doing any artificial star tests. </w:t>
      </w:r>
    </w:p>
    <w:p w14:paraId="2707FF5B" w14:textId="539D63FF" w:rsidR="00DA1155" w:rsidRPr="00DC0F82" w:rsidRDefault="00DA1155" w:rsidP="00053ADD">
      <w:pPr>
        <w:pStyle w:val="BodyNoIndent"/>
        <w:jc w:val="left"/>
        <w:rPr>
          <w:i/>
          <w:iCs/>
        </w:rPr>
      </w:pPr>
      <w:r w:rsidRPr="00DC0F82">
        <w:rPr>
          <w:i/>
          <w:iCs/>
        </w:rPr>
        <w:t>Note that when information from the GAIA database is used in a paper, a reference needs to be made to the relevant GAIA consortium papers.  See the GAIA website</w:t>
      </w:r>
      <w:r w:rsidR="00BE7680">
        <w:rPr>
          <w:rStyle w:val="FootnoteReference"/>
          <w:i/>
          <w:iCs/>
        </w:rPr>
        <w:footnoteReference w:id="16"/>
      </w:r>
      <w:r w:rsidRPr="00DC0F82">
        <w:rPr>
          <w:i/>
          <w:iCs/>
        </w:rPr>
        <w:t xml:space="preserve"> for more details.</w:t>
      </w:r>
    </w:p>
    <w:p w14:paraId="6915663A" w14:textId="74FFA126" w:rsidR="00094279" w:rsidRDefault="00094279">
      <w:pPr>
        <w:rPr>
          <w:rFonts w:ascii="Times" w:hAnsi="Times"/>
          <w:color w:val="FF0000"/>
        </w:rPr>
      </w:pPr>
      <w:r>
        <w:rPr>
          <w:color w:val="FF0000"/>
        </w:rPr>
        <w:br w:type="page"/>
      </w:r>
    </w:p>
    <w:p w14:paraId="249C3D81" w14:textId="34EF6411" w:rsidR="00FF0A15" w:rsidRPr="004A052D" w:rsidRDefault="00FF0A15" w:rsidP="00FF0A15">
      <w:pPr>
        <w:pStyle w:val="HeadSect"/>
        <w:rPr>
          <w:sz w:val="36"/>
          <w:szCs w:val="32"/>
        </w:rPr>
      </w:pPr>
      <w:r w:rsidRPr="004A052D">
        <w:rPr>
          <w:sz w:val="36"/>
          <w:szCs w:val="32"/>
        </w:rPr>
        <w:lastRenderedPageBreak/>
        <w:t>Output Quantities</w:t>
      </w:r>
    </w:p>
    <w:p w14:paraId="6A243849" w14:textId="3E106422" w:rsidR="00CB7624" w:rsidRDefault="00FF0A15" w:rsidP="007A3A28">
      <w:pPr>
        <w:pStyle w:val="BodyNoIndent"/>
        <w:jc w:val="left"/>
      </w:pPr>
      <w:r>
        <w:t xml:space="preserve">When the </w:t>
      </w:r>
      <w:r w:rsidRPr="00FF0A15">
        <w:rPr>
          <w:rFonts w:ascii="Courier" w:hAnsi="Courier"/>
        </w:rPr>
        <w:t>hst1pass</w:t>
      </w:r>
      <w:r>
        <w:t xml:space="preserve"> routine is run with</w:t>
      </w:r>
      <w:r w:rsidR="00D309D5">
        <w:t>out any</w:t>
      </w:r>
      <w:r>
        <w:t xml:space="preserve"> command-line arguments, </w:t>
      </w:r>
      <w:r w:rsidR="00637C23">
        <w:t>an info page is provided that</w:t>
      </w:r>
      <w:r w:rsidR="00B83895">
        <w:t xml:space="preserve"> contains the</w:t>
      </w:r>
      <w:r>
        <w:t xml:space="preserve"> list of parameters </w:t>
      </w:r>
      <w:r w:rsidR="00B83895">
        <w:t xml:space="preserve">that </w:t>
      </w:r>
      <w:r>
        <w:t>it can be run with</w:t>
      </w:r>
      <w:r w:rsidR="00637C23">
        <w:t>,</w:t>
      </w:r>
      <w:r>
        <w:t xml:space="preserve"> along with a list of data that can be output</w:t>
      </w:r>
      <w:r w:rsidR="00CB7624">
        <w:t xml:space="preserve">.  For convenience, this </w:t>
      </w:r>
      <w:r w:rsidR="00637C23">
        <w:t xml:space="preserve">output </w:t>
      </w:r>
      <w:r w:rsidR="00CB7624">
        <w:t xml:space="preserve">is provided in </w:t>
      </w:r>
      <w:r w:rsidR="00CB7624" w:rsidRPr="00CB7624">
        <w:rPr>
          <w:b/>
          <w:bCs/>
          <w:color w:val="0070C0"/>
        </w:rPr>
        <w:t>Section 2.3</w:t>
      </w:r>
      <w:r w:rsidR="007A3A28">
        <w:t xml:space="preserve">.  </w:t>
      </w:r>
    </w:p>
    <w:p w14:paraId="694F39D1" w14:textId="15DE47C4" w:rsidR="007A3A28" w:rsidRDefault="007A3A28" w:rsidP="007A3A28">
      <w:pPr>
        <w:pStyle w:val="BodyNoIndent"/>
        <w:jc w:val="left"/>
      </w:pPr>
      <w:r>
        <w:t xml:space="preserve">Here we will elaborate on the </w:t>
      </w:r>
      <w:r w:rsidR="00D14DC3">
        <w:t xml:space="preserve">many </w:t>
      </w:r>
      <w:r>
        <w:t xml:space="preserve">quantities that can be </w:t>
      </w:r>
      <w:r w:rsidR="00D14DC3">
        <w:t>provided as columns in the output file(s)</w:t>
      </w:r>
      <w:r>
        <w:t>.</w:t>
      </w:r>
      <w:r w:rsidR="001B3FE9">
        <w:t xml:space="preserve">  </w:t>
      </w:r>
      <w:r w:rsidR="00CC2AC6">
        <w:t xml:space="preserve">A common set of output parameters is:  </w:t>
      </w:r>
      <w:r w:rsidR="00CC2AC6" w:rsidRPr="00CC2AC6">
        <w:rPr>
          <w:rFonts w:ascii="Courier" w:hAnsi="Courier"/>
          <w:b/>
          <w:bCs/>
        </w:rPr>
        <w:t>OUT=</w:t>
      </w:r>
      <w:proofErr w:type="spellStart"/>
      <w:r w:rsidR="00CC2AC6" w:rsidRPr="00CC2AC6">
        <w:rPr>
          <w:rFonts w:ascii="Courier" w:hAnsi="Courier"/>
          <w:b/>
          <w:bCs/>
        </w:rPr>
        <w:t>xympqXYM</w:t>
      </w:r>
      <w:r w:rsidR="00893240">
        <w:rPr>
          <w:rFonts w:ascii="Courier" w:hAnsi="Courier"/>
          <w:b/>
          <w:bCs/>
        </w:rPr>
        <w:t>UVWZ</w:t>
      </w:r>
      <w:r w:rsidR="00CC2AC6" w:rsidRPr="00CC2AC6">
        <w:rPr>
          <w:rFonts w:ascii="Courier" w:hAnsi="Courier"/>
          <w:b/>
          <w:bCs/>
        </w:rPr>
        <w:t>rd</w:t>
      </w:r>
      <w:proofErr w:type="spellEnd"/>
      <w:r w:rsidR="00CC2AC6">
        <w:t>.  This includes all the quantities that hst2collate will expect.</w:t>
      </w:r>
      <w:r w:rsidR="00F17788">
        <w:t xml:space="preserve">  Below, we have divided the output parameters into four categories:  </w:t>
      </w:r>
      <w:r w:rsidR="0015351F">
        <w:t>finding, PSF-fitting, astrometry and photometry</w:t>
      </w:r>
      <w:r w:rsidR="00F17788">
        <w:t>.</w:t>
      </w:r>
    </w:p>
    <w:p w14:paraId="7AA0257F" w14:textId="77777777" w:rsidR="0015351F" w:rsidRDefault="0015351F" w:rsidP="0015351F">
      <w:pPr>
        <w:pStyle w:val="BodyNoIndent"/>
        <w:ind w:left="576" w:hanging="576"/>
        <w:jc w:val="left"/>
      </w:pPr>
    </w:p>
    <w:p w14:paraId="6CCB6AE0" w14:textId="0B73F4C3" w:rsidR="0015351F" w:rsidRPr="00CE56F6" w:rsidRDefault="0013168F" w:rsidP="0015351F">
      <w:pPr>
        <w:pStyle w:val="BodyNoIndent"/>
        <w:jc w:val="left"/>
        <w:rPr>
          <w:b/>
          <w:bCs/>
          <w:sz w:val="32"/>
          <w:szCs w:val="32"/>
        </w:rPr>
      </w:pPr>
      <w:r w:rsidRPr="00CE56F6">
        <w:rPr>
          <w:b/>
          <w:bCs/>
          <w:sz w:val="32"/>
          <w:szCs w:val="32"/>
        </w:rPr>
        <w:t xml:space="preserve">5.1  </w:t>
      </w:r>
      <w:r w:rsidR="0015351F" w:rsidRPr="00CE56F6">
        <w:rPr>
          <w:b/>
          <w:bCs/>
          <w:sz w:val="32"/>
          <w:szCs w:val="32"/>
        </w:rPr>
        <w:t xml:space="preserve">Finding </w:t>
      </w:r>
      <w:r w:rsidR="00A61B9A">
        <w:rPr>
          <w:b/>
          <w:bCs/>
          <w:sz w:val="32"/>
          <w:szCs w:val="32"/>
        </w:rPr>
        <w:t>P</w:t>
      </w:r>
      <w:r w:rsidR="00A61B9A" w:rsidRPr="00CE56F6">
        <w:rPr>
          <w:b/>
          <w:bCs/>
          <w:sz w:val="32"/>
          <w:szCs w:val="32"/>
        </w:rPr>
        <w:t>arameters</w:t>
      </w:r>
    </w:p>
    <w:p w14:paraId="52D00963" w14:textId="7A81860C" w:rsidR="0015351F" w:rsidRDefault="0015351F" w:rsidP="0015351F">
      <w:pPr>
        <w:pStyle w:val="BodyNoIndent"/>
        <w:ind w:left="648" w:hanging="648"/>
        <w:jc w:val="left"/>
      </w:pPr>
      <w:r>
        <w:rPr>
          <w:rFonts w:ascii="Courier" w:hAnsi="Courier"/>
        </w:rPr>
        <w:t xml:space="preserve">  </w:t>
      </w:r>
      <w:r w:rsidRPr="0015351F">
        <w:rPr>
          <w:rFonts w:ascii="Courier" w:hAnsi="Courier"/>
          <w:b/>
          <w:bCs/>
        </w:rPr>
        <w:t>i</w:t>
      </w:r>
      <w:r>
        <w:t xml:space="preserve">:  </w:t>
      </w:r>
      <w:r w:rsidR="00637C23">
        <w:t xml:space="preserve">the </w:t>
      </w:r>
      <w:r>
        <w:t>local-max column number where the star was centered.</w:t>
      </w:r>
    </w:p>
    <w:p w14:paraId="1204F81B" w14:textId="560076D0" w:rsidR="0015351F" w:rsidRDefault="0015351F" w:rsidP="0015351F">
      <w:pPr>
        <w:pStyle w:val="BodyNoIndent"/>
        <w:ind w:left="648" w:hanging="648"/>
        <w:jc w:val="left"/>
      </w:pPr>
      <w:r>
        <w:rPr>
          <w:rFonts w:ascii="Courier" w:hAnsi="Courier"/>
        </w:rPr>
        <w:t xml:space="preserve">  </w:t>
      </w:r>
      <w:r w:rsidRPr="0015351F">
        <w:rPr>
          <w:rFonts w:ascii="Courier" w:hAnsi="Courier"/>
          <w:b/>
          <w:bCs/>
        </w:rPr>
        <w:t>j</w:t>
      </w:r>
      <w:r>
        <w:t xml:space="preserve">:  </w:t>
      </w:r>
      <w:r w:rsidR="00637C23">
        <w:t xml:space="preserve">the </w:t>
      </w:r>
      <w:r>
        <w:t>local-max row number where the star was centered.</w:t>
      </w:r>
    </w:p>
    <w:p w14:paraId="63AECED1" w14:textId="77777777" w:rsidR="0015351F" w:rsidRDefault="0015351F" w:rsidP="0015351F">
      <w:pPr>
        <w:pStyle w:val="BodyNoIndent"/>
        <w:ind w:left="648" w:hanging="648"/>
        <w:jc w:val="left"/>
      </w:pPr>
      <w:r>
        <w:rPr>
          <w:rFonts w:ascii="Courier" w:hAnsi="Courier"/>
        </w:rPr>
        <w:t xml:space="preserve">  </w:t>
      </w:r>
      <w:r w:rsidRPr="0015351F">
        <w:rPr>
          <w:rFonts w:ascii="Courier" w:hAnsi="Courier"/>
          <w:b/>
          <w:bCs/>
        </w:rPr>
        <w:t>k</w:t>
      </w:r>
      <w:r>
        <w:t>:  the chip the source was found in</w:t>
      </w:r>
    </w:p>
    <w:p w14:paraId="44410BCE" w14:textId="77777777" w:rsidR="0015351F" w:rsidRDefault="0015351F" w:rsidP="0015351F">
      <w:pPr>
        <w:pStyle w:val="BodyNoIndent"/>
        <w:ind w:left="648" w:hanging="648"/>
        <w:jc w:val="left"/>
      </w:pPr>
      <w:r>
        <w:rPr>
          <w:rFonts w:ascii="Courier" w:hAnsi="Courier"/>
        </w:rPr>
        <w:t xml:space="preserve">  </w:t>
      </w:r>
      <w:r w:rsidRPr="0015351F">
        <w:rPr>
          <w:rFonts w:ascii="Courier" w:hAnsi="Courier"/>
          <w:b/>
          <w:bCs/>
        </w:rPr>
        <w:t>I</w:t>
      </w:r>
      <w:r>
        <w:t xml:space="preserve">:  same as </w:t>
      </w:r>
      <w:r>
        <w:rPr>
          <w:rFonts w:ascii="Courier" w:hAnsi="Courier"/>
        </w:rPr>
        <w:t>i</w:t>
      </w:r>
      <w:r>
        <w:t xml:space="preserve"> above, but it has a “</w:t>
      </w:r>
      <w:r>
        <w:rPr>
          <w:rFonts w:ascii="Courier" w:hAnsi="Courier"/>
        </w:rPr>
        <w:t>I</w:t>
      </w:r>
      <w:r>
        <w:t>” affixed to it, and is zero-filled, for easy grepping.</w:t>
      </w:r>
    </w:p>
    <w:p w14:paraId="0E6EBC8C" w14:textId="77777777" w:rsidR="0015351F" w:rsidRDefault="0015351F" w:rsidP="0015351F">
      <w:pPr>
        <w:pStyle w:val="BodyNoIndent"/>
        <w:ind w:left="648" w:hanging="648"/>
        <w:jc w:val="left"/>
      </w:pPr>
      <w:r>
        <w:rPr>
          <w:rFonts w:ascii="Courier" w:hAnsi="Courier"/>
        </w:rPr>
        <w:t xml:space="preserve">  </w:t>
      </w:r>
      <w:r w:rsidRPr="0015351F">
        <w:rPr>
          <w:rFonts w:ascii="Courier" w:hAnsi="Courier"/>
          <w:b/>
          <w:bCs/>
        </w:rPr>
        <w:t>J</w:t>
      </w:r>
      <w:r>
        <w:t xml:space="preserve">:  same as </w:t>
      </w:r>
      <w:r>
        <w:rPr>
          <w:rFonts w:ascii="Courier" w:hAnsi="Courier"/>
        </w:rPr>
        <w:t>j</w:t>
      </w:r>
      <w:r>
        <w:t xml:space="preserve"> above, but it has a “</w:t>
      </w:r>
      <w:r>
        <w:rPr>
          <w:rFonts w:ascii="Courier" w:hAnsi="Courier"/>
        </w:rPr>
        <w:t>J</w:t>
      </w:r>
      <w:r>
        <w:t>” affixed to it, and is zero-filled, for easy grepping.</w:t>
      </w:r>
    </w:p>
    <w:p w14:paraId="4944111D" w14:textId="77777777" w:rsidR="0015351F" w:rsidRDefault="0015351F" w:rsidP="0015351F">
      <w:pPr>
        <w:pStyle w:val="BodyNoIndent"/>
        <w:ind w:left="648" w:hanging="648"/>
        <w:jc w:val="left"/>
      </w:pPr>
      <w:r>
        <w:rPr>
          <w:rFonts w:ascii="Courier" w:hAnsi="Courier"/>
        </w:rPr>
        <w:t xml:space="preserve">  </w:t>
      </w:r>
      <w:r w:rsidRPr="0015351F">
        <w:rPr>
          <w:rFonts w:ascii="Courier" w:hAnsi="Courier"/>
          <w:b/>
          <w:bCs/>
        </w:rPr>
        <w:t>K</w:t>
      </w:r>
      <w:r>
        <w:t xml:space="preserve">:  same as </w:t>
      </w:r>
      <w:r w:rsidRPr="00CC2AC6">
        <w:rPr>
          <w:rFonts w:ascii="Courier" w:hAnsi="Courier"/>
        </w:rPr>
        <w:t>k</w:t>
      </w:r>
      <w:r>
        <w:t xml:space="preserve"> above, but it has a “</w:t>
      </w:r>
      <w:r w:rsidRPr="00CC2AC6">
        <w:rPr>
          <w:rFonts w:ascii="Courier" w:hAnsi="Courier"/>
        </w:rPr>
        <w:t>K</w:t>
      </w:r>
      <w:r>
        <w:t>” affixed to it, for easy grepping.</w:t>
      </w:r>
    </w:p>
    <w:p w14:paraId="73CD5728" w14:textId="6ADAFE86" w:rsidR="0015351F" w:rsidRDefault="0015351F" w:rsidP="0015351F">
      <w:pPr>
        <w:pStyle w:val="BodyNoIndent"/>
        <w:ind w:left="648" w:hanging="648"/>
        <w:jc w:val="left"/>
      </w:pPr>
      <w:r>
        <w:rPr>
          <w:rFonts w:ascii="Courier" w:hAnsi="Courier"/>
        </w:rPr>
        <w:t xml:space="preserve">  </w:t>
      </w:r>
      <w:r w:rsidRPr="0015351F">
        <w:rPr>
          <w:rFonts w:ascii="Courier" w:hAnsi="Courier"/>
          <w:b/>
          <w:bCs/>
        </w:rPr>
        <w:t>h</w:t>
      </w:r>
      <w:r>
        <w:t xml:space="preserve">:  </w:t>
      </w:r>
      <w:r w:rsidR="00637C23">
        <w:t xml:space="preserve">the </w:t>
      </w:r>
      <w:r>
        <w:t>isolation index for the star (the distance to a brighter pixel, used to pass the HMIN criterion)</w:t>
      </w:r>
    </w:p>
    <w:p w14:paraId="6F2EE0E9" w14:textId="37890661" w:rsidR="0013168F" w:rsidRDefault="0013168F" w:rsidP="0013168F">
      <w:pPr>
        <w:pStyle w:val="BodyNoIndent"/>
        <w:ind w:left="648" w:hanging="648"/>
        <w:jc w:val="left"/>
      </w:pPr>
      <w:r>
        <w:rPr>
          <w:rFonts w:ascii="Courier" w:hAnsi="Courier"/>
        </w:rPr>
        <w:t xml:space="preserve">  </w:t>
      </w:r>
      <w:r>
        <w:rPr>
          <w:rFonts w:ascii="Courier" w:hAnsi="Courier"/>
          <w:b/>
          <w:bCs/>
        </w:rPr>
        <w:t>f</w:t>
      </w:r>
      <w:r>
        <w:t>:  the value of the star’s 2x2-pixel flux used in the finding</w:t>
      </w:r>
    </w:p>
    <w:p w14:paraId="27958CEC" w14:textId="1EC67774" w:rsidR="0015351F" w:rsidRDefault="0015351F" w:rsidP="0015351F">
      <w:pPr>
        <w:pStyle w:val="BodyNoIndent"/>
        <w:ind w:left="648" w:hanging="648"/>
        <w:jc w:val="left"/>
      </w:pPr>
      <w:r>
        <w:rPr>
          <w:rFonts w:ascii="Courier" w:hAnsi="Courier"/>
        </w:rPr>
        <w:t xml:space="preserve">  </w:t>
      </w:r>
      <w:r w:rsidRPr="0015351F">
        <w:rPr>
          <w:rFonts w:ascii="Courier" w:hAnsi="Courier"/>
          <w:b/>
          <w:bCs/>
        </w:rPr>
        <w:t>p</w:t>
      </w:r>
      <w:r>
        <w:t>:  the value of the star’s central pixel (without any sky subtraction)</w:t>
      </w:r>
    </w:p>
    <w:p w14:paraId="24B59285" w14:textId="10AB1693" w:rsidR="0013168F" w:rsidRDefault="0013168F" w:rsidP="0013168F">
      <w:pPr>
        <w:pStyle w:val="BodyNoIndent"/>
        <w:ind w:left="648" w:hanging="648"/>
        <w:jc w:val="left"/>
      </w:pPr>
      <w:r>
        <w:rPr>
          <w:rFonts w:ascii="Courier" w:hAnsi="Courier"/>
        </w:rPr>
        <w:t xml:space="preserve">  </w:t>
      </w:r>
      <w:r>
        <w:rPr>
          <w:rFonts w:ascii="Courier" w:hAnsi="Courier"/>
          <w:b/>
          <w:bCs/>
        </w:rPr>
        <w:t>n</w:t>
      </w:r>
      <w:r>
        <w:t>:  the number of the star in the list</w:t>
      </w:r>
      <w:r w:rsidR="0083000D">
        <w:t>; if the finding was done by a directed list or forced photometry, then this is the same as the number in the input list.</w:t>
      </w:r>
    </w:p>
    <w:p w14:paraId="3EE16A2B" w14:textId="0EE1533A" w:rsidR="0013168F" w:rsidRDefault="0013168F" w:rsidP="0013168F">
      <w:pPr>
        <w:pStyle w:val="BodyNoIndent"/>
        <w:ind w:left="648" w:hanging="648"/>
        <w:jc w:val="left"/>
      </w:pPr>
      <w:r>
        <w:rPr>
          <w:rFonts w:ascii="Courier" w:hAnsi="Courier"/>
        </w:rPr>
        <w:t xml:space="preserve">  </w:t>
      </w:r>
      <w:r>
        <w:rPr>
          <w:rFonts w:ascii="Courier" w:hAnsi="Courier"/>
          <w:b/>
          <w:bCs/>
        </w:rPr>
        <w:t>N</w:t>
      </w:r>
      <w:r>
        <w:t>:  the number of the star in the list, zero padded and with “</w:t>
      </w:r>
      <w:r w:rsidRPr="0013168F">
        <w:rPr>
          <w:rFonts w:ascii="Courier" w:hAnsi="Courier"/>
        </w:rPr>
        <w:t>N</w:t>
      </w:r>
      <w:r>
        <w:t>” affixed for easy grepping.</w:t>
      </w:r>
    </w:p>
    <w:p w14:paraId="05D93789" w14:textId="77777777" w:rsidR="0015351F" w:rsidRPr="008E7EDA" w:rsidRDefault="0015351F" w:rsidP="0015351F">
      <w:pPr>
        <w:pStyle w:val="BodyNoIndent"/>
        <w:jc w:val="left"/>
      </w:pPr>
    </w:p>
    <w:p w14:paraId="7934381E" w14:textId="6E634945" w:rsidR="0015351F" w:rsidRPr="00CE56F6" w:rsidRDefault="0013168F" w:rsidP="0015351F">
      <w:pPr>
        <w:pStyle w:val="BodyNoIndent"/>
        <w:jc w:val="left"/>
        <w:rPr>
          <w:b/>
          <w:bCs/>
          <w:sz w:val="32"/>
          <w:szCs w:val="32"/>
        </w:rPr>
      </w:pPr>
      <w:r w:rsidRPr="00CE56F6">
        <w:rPr>
          <w:b/>
          <w:bCs/>
          <w:sz w:val="32"/>
          <w:szCs w:val="32"/>
        </w:rPr>
        <w:t xml:space="preserve">5.2  </w:t>
      </w:r>
      <w:r w:rsidR="0015351F" w:rsidRPr="00CE56F6">
        <w:rPr>
          <w:b/>
          <w:bCs/>
          <w:sz w:val="32"/>
          <w:szCs w:val="32"/>
        </w:rPr>
        <w:t xml:space="preserve">PSF-Fitting </w:t>
      </w:r>
      <w:r w:rsidR="00A61B9A">
        <w:rPr>
          <w:b/>
          <w:bCs/>
          <w:sz w:val="32"/>
          <w:szCs w:val="32"/>
        </w:rPr>
        <w:t>P</w:t>
      </w:r>
      <w:r w:rsidR="00A61B9A" w:rsidRPr="00CE56F6">
        <w:rPr>
          <w:b/>
          <w:bCs/>
          <w:sz w:val="32"/>
          <w:szCs w:val="32"/>
        </w:rPr>
        <w:t>arameters</w:t>
      </w:r>
    </w:p>
    <w:p w14:paraId="6359BD53" w14:textId="1659D250" w:rsidR="0015351F" w:rsidRDefault="0015351F" w:rsidP="0015351F">
      <w:pPr>
        <w:pStyle w:val="BodyNoIndent"/>
        <w:ind w:left="648" w:hanging="648"/>
        <w:jc w:val="left"/>
      </w:pPr>
      <w:r>
        <w:rPr>
          <w:rFonts w:ascii="Courier" w:hAnsi="Courier"/>
        </w:rPr>
        <w:t xml:space="preserve">  </w:t>
      </w:r>
      <w:r w:rsidRPr="00166901">
        <w:rPr>
          <w:rFonts w:ascii="Courier" w:hAnsi="Courier"/>
          <w:b/>
          <w:bCs/>
        </w:rPr>
        <w:t>s</w:t>
      </w:r>
      <w:r>
        <w:t xml:space="preserve">:  </w:t>
      </w:r>
      <w:r w:rsidR="00637C23">
        <w:t>th</w:t>
      </w:r>
      <w:r>
        <w:t>e sky value in the image (as the image was read-in)</w:t>
      </w:r>
    </w:p>
    <w:p w14:paraId="04C0FEAF" w14:textId="29645F50" w:rsidR="0015351F" w:rsidRDefault="0015351F" w:rsidP="0015351F">
      <w:pPr>
        <w:pStyle w:val="BodyNoIndent"/>
        <w:ind w:left="648" w:hanging="648"/>
        <w:jc w:val="left"/>
      </w:pPr>
      <w:r>
        <w:rPr>
          <w:rFonts w:ascii="Courier" w:hAnsi="Courier"/>
        </w:rPr>
        <w:t xml:space="preserve">  </w:t>
      </w:r>
      <w:r w:rsidRPr="00166901">
        <w:rPr>
          <w:rFonts w:ascii="Courier" w:hAnsi="Courier"/>
          <w:b/>
          <w:bCs/>
        </w:rPr>
        <w:t>S</w:t>
      </w:r>
      <w:r>
        <w:t xml:space="preserve">:  </w:t>
      </w:r>
      <w:r w:rsidR="00637C23">
        <w:t>the</w:t>
      </w:r>
      <w:r>
        <w:t xml:space="preserve"> sky value after addition for any post-flash or dark-current that was subtracted by the pipeline.  This is what is used to evaluate the CTE correction.</w:t>
      </w:r>
    </w:p>
    <w:p w14:paraId="7AF737C4" w14:textId="5E21F5CF" w:rsidR="0015351F" w:rsidRDefault="0015351F" w:rsidP="0015351F">
      <w:pPr>
        <w:pStyle w:val="BodyNoIndent"/>
        <w:ind w:left="648" w:hanging="648"/>
        <w:jc w:val="left"/>
      </w:pPr>
      <w:r>
        <w:rPr>
          <w:rFonts w:ascii="Courier" w:hAnsi="Courier"/>
        </w:rPr>
        <w:t xml:space="preserve">  </w:t>
      </w:r>
      <w:r w:rsidRPr="002018A9">
        <w:rPr>
          <w:rFonts w:ascii="Courier" w:hAnsi="Courier"/>
          <w:b/>
          <w:bCs/>
        </w:rPr>
        <w:t>q</w:t>
      </w:r>
      <w:r>
        <w:t xml:space="preserve">:  </w:t>
      </w:r>
      <w:r w:rsidR="00637C23">
        <w:t>th</w:t>
      </w:r>
      <w:r>
        <w:t xml:space="preserve">e “quality of fit” metric for the PSF fit.  </w:t>
      </w:r>
      <w:r w:rsidR="00637C23">
        <w:t xml:space="preserve">A value of zero signifies either </w:t>
      </w:r>
      <w:r>
        <w:t xml:space="preserve">a perfect fit, or that no fit was done.  See </w:t>
      </w:r>
      <w:r w:rsidR="00637C23" w:rsidRPr="00421DA4">
        <w:rPr>
          <w:b/>
          <w:bCs/>
          <w:color w:val="0070C0"/>
        </w:rPr>
        <w:t xml:space="preserve">Section </w:t>
      </w:r>
      <w:r w:rsidRPr="00421DA4">
        <w:rPr>
          <w:b/>
          <w:bCs/>
          <w:color w:val="0070C0"/>
        </w:rPr>
        <w:t>3.2</w:t>
      </w:r>
      <w:r>
        <w:t>.</w:t>
      </w:r>
    </w:p>
    <w:p w14:paraId="7923633E" w14:textId="1366C352" w:rsidR="0015351F" w:rsidRDefault="0015351F" w:rsidP="0015351F">
      <w:pPr>
        <w:pStyle w:val="BodyNoIndent"/>
        <w:ind w:left="648" w:hanging="648"/>
        <w:jc w:val="left"/>
      </w:pPr>
      <w:r>
        <w:rPr>
          <w:rFonts w:ascii="Courier" w:hAnsi="Courier"/>
        </w:rPr>
        <w:t xml:space="preserve">  </w:t>
      </w:r>
      <w:r w:rsidRPr="002018A9">
        <w:rPr>
          <w:rFonts w:ascii="Courier" w:hAnsi="Courier"/>
          <w:b/>
          <w:bCs/>
        </w:rPr>
        <w:t>c</w:t>
      </w:r>
      <w:r>
        <w:t xml:space="preserve">:  </w:t>
      </w:r>
      <w:r w:rsidR="00637C23">
        <w:t xml:space="preserve">a </w:t>
      </w:r>
      <w:r>
        <w:t xml:space="preserve">lower-case </w:t>
      </w:r>
      <w:r w:rsidRPr="002018A9">
        <w:rPr>
          <w:rFonts w:ascii="Courier" w:hAnsi="Courier"/>
          <w:b/>
          <w:bCs/>
        </w:rPr>
        <w:t>c</w:t>
      </w:r>
      <w:r>
        <w:t xml:space="preserve"> represents the chi-squared value for the PSF fit.  </w:t>
      </w:r>
      <w:r w:rsidR="00637C23">
        <w:t>T</w:t>
      </w:r>
      <w:r>
        <w:t xml:space="preserve">he numerical value of chi-square isn’t the best way to examine star fits, since </w:t>
      </w:r>
      <w:r w:rsidR="006C4D78">
        <w:t>it is hard to</w:t>
      </w:r>
      <w:r>
        <w:t xml:space="preserve"> have a perfect understanding of all sources of error.  For this reason, bright stars tend to have large chi-square values and fainter stars asymptote to 1.0.</w:t>
      </w:r>
    </w:p>
    <w:p w14:paraId="5DA34A44" w14:textId="585401A6" w:rsidR="0015351F" w:rsidRDefault="0015351F" w:rsidP="0015351F">
      <w:pPr>
        <w:pStyle w:val="BodyNoIndent"/>
        <w:ind w:left="648" w:hanging="648"/>
        <w:jc w:val="left"/>
      </w:pPr>
      <w:r>
        <w:rPr>
          <w:rFonts w:ascii="Courier" w:hAnsi="Courier"/>
        </w:rPr>
        <w:lastRenderedPageBreak/>
        <w:t xml:space="preserve">  </w:t>
      </w:r>
      <w:r w:rsidRPr="002018A9">
        <w:rPr>
          <w:rFonts w:ascii="Courier" w:hAnsi="Courier"/>
          <w:b/>
          <w:bCs/>
        </w:rPr>
        <w:t>C</w:t>
      </w:r>
      <w:r>
        <w:t xml:space="preserve">:  </w:t>
      </w:r>
      <w:r w:rsidR="00637C23">
        <w:t xml:space="preserve">an </w:t>
      </w:r>
      <w:r w:rsidR="00CB7624">
        <w:t>upper-case-C</w:t>
      </w:r>
      <w:r>
        <w:t xml:space="preserve"> represents the central-pixel residual.  </w:t>
      </w:r>
      <w:r w:rsidR="00637C23">
        <w:t xml:space="preserve">For values of </w:t>
      </w:r>
      <w:r w:rsidR="00637C23" w:rsidRPr="00421DA4">
        <w:rPr>
          <w:rFonts w:ascii="Courier" w:hAnsi="Courier"/>
          <w:b/>
          <w:bCs/>
        </w:rPr>
        <w:t>C</w:t>
      </w:r>
      <w:r>
        <w:t xml:space="preserve"> zero, the PSF was a good fit to the source’s central pixel; if it is too positive, then the detection is likely to be a CR (cosmic ray) and not a star</w:t>
      </w:r>
      <w:r w:rsidR="000A4C27">
        <w:t xml:space="preserve">, and </w:t>
      </w:r>
      <w:r>
        <w:t>if it is too negative, then perhaps it is resolved.  Th</w:t>
      </w:r>
      <w:r w:rsidR="000A4C27">
        <w:t>e residual is</w:t>
      </w:r>
      <w:r>
        <w:t xml:space="preserve"> best examined in the context of other stars in the image.</w:t>
      </w:r>
    </w:p>
    <w:p w14:paraId="6F0FF2E0" w14:textId="29D02B9A" w:rsidR="00F17788" w:rsidRDefault="0015351F" w:rsidP="0013168F">
      <w:pPr>
        <w:pStyle w:val="BodyNoIndent"/>
        <w:ind w:left="648" w:hanging="648"/>
        <w:jc w:val="left"/>
      </w:pPr>
      <w:r>
        <w:rPr>
          <w:rFonts w:ascii="Courier" w:hAnsi="Courier"/>
        </w:rPr>
        <w:t xml:space="preserve">  </w:t>
      </w:r>
      <w:r w:rsidR="0013168F">
        <w:rPr>
          <w:rFonts w:ascii="Courier" w:hAnsi="Courier"/>
          <w:b/>
          <w:bCs/>
        </w:rPr>
        <w:t>P</w:t>
      </w:r>
      <w:r>
        <w:t xml:space="preserve">:  </w:t>
      </w:r>
      <w:r w:rsidR="00637C23">
        <w:t xml:space="preserve">if </w:t>
      </w:r>
      <w:r>
        <w:t xml:space="preserve">there is a PSF, </w:t>
      </w:r>
      <w:r w:rsidR="0013168F">
        <w:t xml:space="preserve">this reports </w:t>
      </w:r>
      <w:r>
        <w:t>the fraction of a star’s light that should land in a pixel that a star is centered on.  It is an indication of the concentration of the PSF model.</w:t>
      </w:r>
    </w:p>
    <w:p w14:paraId="05284234" w14:textId="322574CF" w:rsidR="009F1ECA" w:rsidRDefault="009F1ECA" w:rsidP="009F1ECA">
      <w:pPr>
        <w:pStyle w:val="BodyNoIndent"/>
        <w:ind w:left="648" w:hanging="648"/>
        <w:jc w:val="left"/>
      </w:pPr>
      <w:r>
        <w:rPr>
          <w:rFonts w:ascii="Courier" w:hAnsi="Courier"/>
        </w:rPr>
        <w:t xml:space="preserve">  </w:t>
      </w:r>
      <w:r>
        <w:rPr>
          <w:rFonts w:ascii="Courier" w:hAnsi="Courier"/>
          <w:b/>
          <w:bCs/>
        </w:rPr>
        <w:t>e</w:t>
      </w:r>
      <w:r>
        <w:t xml:space="preserve">:  </w:t>
      </w:r>
      <w:r w:rsidR="00637C23">
        <w:t xml:space="preserve">generic </w:t>
      </w:r>
      <w:r>
        <w:t>error based on instrumental magnitude and instrument; in terms of raw coordinates/magnitudes.</w:t>
      </w:r>
    </w:p>
    <w:p w14:paraId="0046F53E" w14:textId="77777777" w:rsidR="0015351F" w:rsidRDefault="0015351F" w:rsidP="007A3A28">
      <w:pPr>
        <w:pStyle w:val="BodyNoIndent"/>
        <w:jc w:val="left"/>
      </w:pPr>
    </w:p>
    <w:p w14:paraId="74A22A9F" w14:textId="50D9FAB1" w:rsidR="007A3A28" w:rsidRPr="00CE56F6" w:rsidRDefault="0013168F" w:rsidP="007A3A28">
      <w:pPr>
        <w:pStyle w:val="BodyNoIndent"/>
        <w:jc w:val="left"/>
        <w:rPr>
          <w:b/>
          <w:bCs/>
          <w:sz w:val="32"/>
          <w:szCs w:val="32"/>
        </w:rPr>
      </w:pPr>
      <w:r w:rsidRPr="00CE56F6">
        <w:rPr>
          <w:b/>
          <w:bCs/>
          <w:sz w:val="32"/>
          <w:szCs w:val="32"/>
        </w:rPr>
        <w:t xml:space="preserve">5.3  </w:t>
      </w:r>
      <w:r w:rsidR="007A3A28" w:rsidRPr="00CE56F6">
        <w:rPr>
          <w:b/>
          <w:bCs/>
          <w:sz w:val="32"/>
          <w:szCs w:val="32"/>
        </w:rPr>
        <w:t>Astrometry</w:t>
      </w:r>
      <w:r w:rsidR="00D14DC3">
        <w:rPr>
          <w:b/>
          <w:bCs/>
          <w:sz w:val="32"/>
          <w:szCs w:val="32"/>
        </w:rPr>
        <w:t xml:space="preserve"> Parameters</w:t>
      </w:r>
    </w:p>
    <w:p w14:paraId="2CB40E7A" w14:textId="7D2CC2A3" w:rsidR="007A3A28" w:rsidRDefault="007A3A28" w:rsidP="00CC2AC6">
      <w:pPr>
        <w:pStyle w:val="BodyNoIndent"/>
        <w:ind w:left="648" w:hanging="648"/>
        <w:jc w:val="left"/>
      </w:pPr>
      <w:r w:rsidRPr="008D7998">
        <w:rPr>
          <w:rFonts w:ascii="Courier" w:hAnsi="Courier"/>
          <w:b/>
          <w:bCs/>
        </w:rPr>
        <w:t>x</w:t>
      </w:r>
      <w:r>
        <w:t xml:space="preserve">, </w:t>
      </w:r>
      <w:r w:rsidRPr="008D7998">
        <w:rPr>
          <w:rFonts w:ascii="Courier" w:hAnsi="Courier"/>
          <w:b/>
          <w:bCs/>
        </w:rPr>
        <w:t>y</w:t>
      </w:r>
      <w:r>
        <w:t xml:space="preserve">:  </w:t>
      </w:r>
      <w:r w:rsidR="00CC2AC6">
        <w:t xml:space="preserve"> </w:t>
      </w:r>
      <w:r w:rsidR="00637C23">
        <w:t xml:space="preserve">raw </w:t>
      </w:r>
      <w:r>
        <w:t xml:space="preserve">chip-dependent </w:t>
      </w:r>
      <w:r w:rsidRPr="00421DA4">
        <w:rPr>
          <w:i/>
          <w:iCs/>
        </w:rPr>
        <w:t>x</w:t>
      </w:r>
      <w:r>
        <w:t xml:space="preserve"> or </w:t>
      </w:r>
      <w:r w:rsidRPr="00421DA4">
        <w:rPr>
          <w:i/>
          <w:iCs/>
        </w:rPr>
        <w:t>y</w:t>
      </w:r>
      <w:r>
        <w:t xml:space="preserve"> coordinate in the abutted frame</w:t>
      </w:r>
      <w:r w:rsidR="000A4C27">
        <w:t>.  F</w:t>
      </w:r>
      <w:r>
        <w:t xml:space="preserve">or WFC3/UVIS and ACS/WFC this means the bottom chip is from [1:4096,1:2048] and the top chop from [1:4096,2049:4096].  For WFPC2, it means the four chips fill the [1:1600,1:1600] abutted frame with each vertex in the lower left. </w:t>
      </w:r>
    </w:p>
    <w:p w14:paraId="2129FF25" w14:textId="0A60C653" w:rsidR="007A3A28" w:rsidRDefault="007A3A28" w:rsidP="00CC2AC6">
      <w:pPr>
        <w:pStyle w:val="BodyNoIndent"/>
        <w:ind w:left="648" w:hanging="648"/>
        <w:jc w:val="left"/>
      </w:pPr>
      <w:r w:rsidRPr="008D7998">
        <w:rPr>
          <w:rFonts w:ascii="Courier" w:hAnsi="Courier"/>
          <w:b/>
          <w:bCs/>
        </w:rPr>
        <w:t>X</w:t>
      </w:r>
      <w:r>
        <w:t xml:space="preserve">, </w:t>
      </w:r>
      <w:r w:rsidRPr="008D7998">
        <w:rPr>
          <w:rFonts w:ascii="Courier" w:hAnsi="Courier"/>
          <w:b/>
          <w:bCs/>
        </w:rPr>
        <w:t>Y</w:t>
      </w:r>
      <w:r>
        <w:t xml:space="preserve">:  </w:t>
      </w:r>
      <w:r w:rsidR="00CC2AC6">
        <w:t xml:space="preserve"> </w:t>
      </w:r>
      <w:r w:rsidR="00637C23">
        <w:t xml:space="preserve">for </w:t>
      </w:r>
      <w:r>
        <w:t xml:space="preserve">flt images, the </w:t>
      </w:r>
      <w:r w:rsidR="005A1A3B">
        <w:t>upper-case</w:t>
      </w:r>
      <w:r>
        <w:t xml:space="preserve"> versions of </w:t>
      </w:r>
      <w:r w:rsidRPr="005A1A3B">
        <w:rPr>
          <w:rFonts w:ascii="Courier" w:hAnsi="Courier"/>
        </w:rPr>
        <w:t>x</w:t>
      </w:r>
      <w:r>
        <w:t xml:space="preserve"> and </w:t>
      </w:r>
      <w:r w:rsidRPr="005A1A3B">
        <w:rPr>
          <w:rFonts w:ascii="Courier" w:hAnsi="Courier"/>
        </w:rPr>
        <w:t>y</w:t>
      </w:r>
      <w:r>
        <w:t xml:space="preserve"> report the CTE-corrected positions.  </w:t>
      </w:r>
      <w:r w:rsidR="000A4C27">
        <w:t>As of mid-2022</w:t>
      </w:r>
      <w:r>
        <w:t>, there is no CTE correction for the x coordinate</w:t>
      </w:r>
      <w:r w:rsidR="008D7998">
        <w:t xml:space="preserve">, but </w:t>
      </w:r>
      <w:r w:rsidR="000A4C27">
        <w:t>one may</w:t>
      </w:r>
      <w:r w:rsidR="008D7998">
        <w:t xml:space="preserve"> eventually become available</w:t>
      </w:r>
      <w:r>
        <w:t>.</w:t>
      </w:r>
    </w:p>
    <w:p w14:paraId="6E1542EF" w14:textId="7E7FF7BB" w:rsidR="007A3A28" w:rsidRDefault="007A3A28" w:rsidP="00CC2AC6">
      <w:pPr>
        <w:pStyle w:val="BodyNoIndent"/>
        <w:ind w:left="648" w:hanging="648"/>
        <w:jc w:val="left"/>
      </w:pPr>
      <w:r w:rsidRPr="008D7998">
        <w:rPr>
          <w:rFonts w:ascii="Courier" w:hAnsi="Courier"/>
          <w:b/>
          <w:bCs/>
        </w:rPr>
        <w:t>u</w:t>
      </w:r>
      <w:r>
        <w:t xml:space="preserve">, </w:t>
      </w:r>
      <w:r w:rsidRPr="008D7998">
        <w:rPr>
          <w:rFonts w:ascii="Courier" w:hAnsi="Courier"/>
          <w:b/>
          <w:bCs/>
        </w:rPr>
        <w:t>v</w:t>
      </w:r>
      <w:r>
        <w:t xml:space="preserve">: </w:t>
      </w:r>
      <w:r w:rsidR="00CC2AC6">
        <w:t xml:space="preserve"> </w:t>
      </w:r>
      <w:r w:rsidR="005A1A3B">
        <w:t xml:space="preserve">the distortion-corrected position, </w:t>
      </w:r>
      <w:r w:rsidR="00187DED">
        <w:t>from</w:t>
      </w:r>
      <w:r w:rsidR="005A1A3B">
        <w:t xml:space="preserve"> the STDGDC distortion solution</w:t>
      </w:r>
      <w:r w:rsidR="00187DED">
        <w:t xml:space="preserve"> applied to the </w:t>
      </w:r>
      <w:r w:rsidR="00187DED" w:rsidRPr="008D7998">
        <w:rPr>
          <w:rFonts w:ascii="Courier" w:hAnsi="Courier"/>
          <w:b/>
          <w:bCs/>
        </w:rPr>
        <w:t>X</w:t>
      </w:r>
      <w:r w:rsidR="00187DED">
        <w:t>,</w:t>
      </w:r>
      <w:r w:rsidR="00187DED" w:rsidRPr="008D7998">
        <w:rPr>
          <w:rFonts w:ascii="Courier" w:hAnsi="Courier"/>
          <w:b/>
          <w:bCs/>
        </w:rPr>
        <w:t>Y</w:t>
      </w:r>
      <w:r w:rsidR="00187DED">
        <w:t xml:space="preserve"> coordinates.  Again, the adopted STDGDC frame is constructed</w:t>
      </w:r>
      <w:r w:rsidR="005A1A3B">
        <w:t xml:space="preserve"> to be as close as possible to the original frame.</w:t>
      </w:r>
    </w:p>
    <w:p w14:paraId="1C5EA243" w14:textId="0E4FAA10" w:rsidR="004C38B0" w:rsidRDefault="005A1A3B" w:rsidP="00187DED">
      <w:pPr>
        <w:pStyle w:val="BodyNoIndent"/>
        <w:ind w:left="648" w:hanging="648"/>
        <w:jc w:val="left"/>
      </w:pPr>
      <w:r w:rsidRPr="008D7998">
        <w:rPr>
          <w:rFonts w:ascii="Courier" w:hAnsi="Courier"/>
          <w:b/>
          <w:bCs/>
        </w:rPr>
        <w:t>U</w:t>
      </w:r>
      <w:r>
        <w:t xml:space="preserve">, </w:t>
      </w:r>
      <w:r w:rsidRPr="008D7998">
        <w:rPr>
          <w:rFonts w:ascii="Courier" w:hAnsi="Courier"/>
          <w:b/>
          <w:bCs/>
        </w:rPr>
        <w:t>V</w:t>
      </w:r>
      <w:r>
        <w:t xml:space="preserve">: </w:t>
      </w:r>
      <w:r w:rsidR="00CC2AC6">
        <w:t xml:space="preserve"> </w:t>
      </w:r>
      <w:r w:rsidR="00637C23">
        <w:t xml:space="preserve">the </w:t>
      </w:r>
      <w:r>
        <w:t xml:space="preserve">upper-case versions of </w:t>
      </w:r>
      <w:r w:rsidRPr="008D7998">
        <w:rPr>
          <w:rFonts w:ascii="Courier" w:hAnsi="Courier"/>
          <w:b/>
          <w:bCs/>
        </w:rPr>
        <w:t>u</w:t>
      </w:r>
      <w:r>
        <w:t xml:space="preserve"> and </w:t>
      </w:r>
      <w:r w:rsidRPr="005A1A3B">
        <w:rPr>
          <w:rFonts w:ascii="Courier" w:hAnsi="Courier"/>
        </w:rPr>
        <w:t>v</w:t>
      </w:r>
      <w:r>
        <w:t xml:space="preserve"> report </w:t>
      </w:r>
      <w:r w:rsidR="00187DED">
        <w:t xml:space="preserve">positions in the WCS-specified frame (see </w:t>
      </w:r>
      <w:r w:rsidR="00CB7624" w:rsidRPr="00CB7624">
        <w:rPr>
          <w:b/>
          <w:bCs/>
          <w:color w:val="0070C0"/>
        </w:rPr>
        <w:t>S</w:t>
      </w:r>
      <w:r w:rsidR="00187DED" w:rsidRPr="00CB7624">
        <w:rPr>
          <w:b/>
          <w:bCs/>
          <w:color w:val="0070C0"/>
        </w:rPr>
        <w:t xml:space="preserve">ection </w:t>
      </w:r>
      <w:r w:rsidR="00CB7624" w:rsidRPr="00CB7624">
        <w:rPr>
          <w:b/>
          <w:bCs/>
          <w:color w:val="0070C0"/>
        </w:rPr>
        <w:t>3.5</w:t>
      </w:r>
      <w:r w:rsidR="00187DED">
        <w:t>)</w:t>
      </w:r>
    </w:p>
    <w:p w14:paraId="5D975298" w14:textId="213BD54C" w:rsidR="005A1A3B" w:rsidRDefault="005A1A3B" w:rsidP="00CC2AC6">
      <w:pPr>
        <w:pStyle w:val="BodyNoIndent"/>
        <w:ind w:left="648" w:hanging="648"/>
        <w:jc w:val="left"/>
      </w:pPr>
      <w:r w:rsidRPr="008D7998">
        <w:rPr>
          <w:rFonts w:ascii="Courier" w:hAnsi="Courier"/>
          <w:b/>
          <w:bCs/>
        </w:rPr>
        <w:t>r</w:t>
      </w:r>
      <w:r>
        <w:t xml:space="preserve">, </w:t>
      </w:r>
      <w:r w:rsidR="008D7998" w:rsidRPr="008D7998">
        <w:rPr>
          <w:rFonts w:ascii="Courier" w:hAnsi="Courier"/>
          <w:b/>
          <w:bCs/>
        </w:rPr>
        <w:t>d</w:t>
      </w:r>
      <w:r>
        <w:t xml:space="preserve">: </w:t>
      </w:r>
      <w:r w:rsidR="00CC2AC6">
        <w:t xml:space="preserve"> </w:t>
      </w:r>
      <w:r w:rsidR="00637C23">
        <w:t xml:space="preserve">the </w:t>
      </w:r>
      <w:r>
        <w:t>RA and Dec, in degrees, from (</w:t>
      </w:r>
      <w:r w:rsidRPr="008D7998">
        <w:rPr>
          <w:rFonts w:ascii="Courier" w:hAnsi="Courier"/>
          <w:b/>
          <w:bCs/>
        </w:rPr>
        <w:t>U</w:t>
      </w:r>
      <w:r>
        <w:t xml:space="preserve">, </w:t>
      </w:r>
      <w:r w:rsidRPr="008D7998">
        <w:rPr>
          <w:rFonts w:ascii="Courier" w:hAnsi="Courier"/>
          <w:b/>
          <w:bCs/>
        </w:rPr>
        <w:t>V</w:t>
      </w:r>
      <w:r>
        <w:t xml:space="preserve">) and the WCS information in the primary image header.  </w:t>
      </w:r>
    </w:p>
    <w:p w14:paraId="4B7FF33D" w14:textId="6DCF43D2" w:rsidR="007A3A28" w:rsidRDefault="005A1A3B" w:rsidP="00CC2AC6">
      <w:pPr>
        <w:pStyle w:val="BodyNoIndent"/>
        <w:ind w:left="648" w:hanging="648"/>
        <w:jc w:val="left"/>
      </w:pPr>
      <w:r w:rsidRPr="008D7998">
        <w:rPr>
          <w:rFonts w:ascii="Courier" w:hAnsi="Courier"/>
          <w:b/>
          <w:bCs/>
        </w:rPr>
        <w:t>R</w:t>
      </w:r>
      <w:r w:rsidR="00A01F41">
        <w:t xml:space="preserve">, </w:t>
      </w:r>
      <w:r w:rsidRPr="008D7998">
        <w:rPr>
          <w:rFonts w:ascii="Courier" w:hAnsi="Courier"/>
          <w:b/>
          <w:bCs/>
        </w:rPr>
        <w:t>D</w:t>
      </w:r>
      <w:r>
        <w:t xml:space="preserve">: </w:t>
      </w:r>
      <w:r w:rsidR="00CC2AC6">
        <w:t xml:space="preserve"> </w:t>
      </w:r>
      <w:r w:rsidR="00637C23">
        <w:t xml:space="preserve">the </w:t>
      </w:r>
      <w:r>
        <w:t xml:space="preserve">capitalized versions </w:t>
      </w:r>
      <w:r w:rsidR="00187DED">
        <w:t>have RA and Dec as corrected by GAIA, if</w:t>
      </w:r>
      <w:r w:rsidR="008D7998">
        <w:t xml:space="preserve"> </w:t>
      </w:r>
      <w:r w:rsidR="00187DED">
        <w:t>available</w:t>
      </w:r>
      <w:r w:rsidR="008D7998">
        <w:t>.</w:t>
      </w:r>
    </w:p>
    <w:p w14:paraId="4538B930" w14:textId="44CD0A53" w:rsidR="007A3A28" w:rsidRDefault="007A3A28" w:rsidP="00CC2AC6">
      <w:pPr>
        <w:pStyle w:val="BodyNoIndent"/>
        <w:ind w:left="648" w:hanging="648"/>
        <w:jc w:val="left"/>
      </w:pPr>
      <w:r>
        <w:t xml:space="preserve">   </w:t>
      </w:r>
    </w:p>
    <w:p w14:paraId="46CCDA35" w14:textId="57322BF2" w:rsidR="005A1A3B" w:rsidRPr="00CE56F6" w:rsidRDefault="0013168F" w:rsidP="00166901">
      <w:pPr>
        <w:pStyle w:val="BodyNoIndent"/>
        <w:jc w:val="left"/>
        <w:rPr>
          <w:b/>
          <w:bCs/>
          <w:sz w:val="32"/>
          <w:szCs w:val="32"/>
        </w:rPr>
      </w:pPr>
      <w:r w:rsidRPr="00CE56F6">
        <w:rPr>
          <w:b/>
          <w:bCs/>
          <w:sz w:val="32"/>
          <w:szCs w:val="32"/>
        </w:rPr>
        <w:t xml:space="preserve">5.4  </w:t>
      </w:r>
      <w:r w:rsidR="005A1A3B" w:rsidRPr="00CE56F6">
        <w:rPr>
          <w:b/>
          <w:bCs/>
          <w:sz w:val="32"/>
          <w:szCs w:val="32"/>
        </w:rPr>
        <w:t>Photometry</w:t>
      </w:r>
    </w:p>
    <w:p w14:paraId="392B19DB" w14:textId="4369CE98" w:rsidR="00166901" w:rsidRDefault="00166901" w:rsidP="00166901">
      <w:pPr>
        <w:pStyle w:val="BodyNoIndent"/>
        <w:ind w:left="648" w:hanging="648"/>
        <w:jc w:val="left"/>
      </w:pPr>
      <w:r>
        <w:t xml:space="preserve">    </w:t>
      </w:r>
      <w:r>
        <w:rPr>
          <w:rFonts w:ascii="Courier" w:hAnsi="Courier"/>
          <w:b/>
          <w:bCs/>
        </w:rPr>
        <w:t>m</w:t>
      </w:r>
      <w:r>
        <w:t xml:space="preserve">:   </w:t>
      </w:r>
      <w:r w:rsidR="00637C23">
        <w:t xml:space="preserve">the </w:t>
      </w:r>
      <w:r>
        <w:t>raw instrumental magnitude measured using the standard 5</w:t>
      </w:r>
      <w:r>
        <w:sym w:font="Symbol" w:char="F0B4"/>
      </w:r>
      <w:r>
        <w:t>5-pixel aperture for PSF fitting or that from the aperture-photometry parameters.</w:t>
      </w:r>
    </w:p>
    <w:p w14:paraId="78037CFB" w14:textId="7BD065FC" w:rsidR="00A01F41" w:rsidRDefault="00A01F41" w:rsidP="00B627A4">
      <w:pPr>
        <w:pStyle w:val="BodyNoIndent"/>
        <w:ind w:left="648" w:hanging="648"/>
        <w:jc w:val="left"/>
      </w:pPr>
      <w:r>
        <w:t xml:space="preserve">    </w:t>
      </w:r>
      <w:r w:rsidRPr="008D7998">
        <w:rPr>
          <w:rFonts w:ascii="Courier" w:hAnsi="Courier"/>
          <w:b/>
          <w:bCs/>
        </w:rPr>
        <w:t>M</w:t>
      </w:r>
      <w:r>
        <w:t xml:space="preserve">:  </w:t>
      </w:r>
      <w:r w:rsidR="00B627A4">
        <w:t xml:space="preserve"> </w:t>
      </w:r>
      <w:r w:rsidR="00637C23">
        <w:t xml:space="preserve">the </w:t>
      </w:r>
      <w:r w:rsidR="008D7998">
        <w:t xml:space="preserve">table-based </w:t>
      </w:r>
      <w:r>
        <w:t xml:space="preserve">CTE-corrected version of </w:t>
      </w:r>
      <w:r w:rsidRPr="00A01F41">
        <w:rPr>
          <w:rFonts w:ascii="Courier" w:hAnsi="Courier"/>
        </w:rPr>
        <w:t>m</w:t>
      </w:r>
      <w:r>
        <w:t xml:space="preserve">.  If no </w:t>
      </w:r>
      <w:r w:rsidR="008D7998">
        <w:t xml:space="preserve">supplemental </w:t>
      </w:r>
      <w:r>
        <w:t xml:space="preserve">CTE correction </w:t>
      </w:r>
      <w:r w:rsidR="000A4C27">
        <w:t>must be performed</w:t>
      </w:r>
      <w:r w:rsidR="008D7998">
        <w:t xml:space="preserve"> (such as for a _drz or a _flc image)</w:t>
      </w:r>
      <w:r>
        <w:t xml:space="preserve">, then </w:t>
      </w:r>
      <w:r w:rsidR="008D7998" w:rsidRPr="008D7998">
        <w:rPr>
          <w:rFonts w:ascii="Courier" w:hAnsi="Courier"/>
        </w:rPr>
        <w:t>M</w:t>
      </w:r>
      <w:r>
        <w:t xml:space="preserve"> is </w:t>
      </w:r>
      <w:r w:rsidR="00187DED">
        <w:t>identical to</w:t>
      </w:r>
      <w:r>
        <w:t xml:space="preserve"> </w:t>
      </w:r>
      <w:r w:rsidRPr="00A01F41">
        <w:rPr>
          <w:rFonts w:ascii="Courier" w:hAnsi="Courier"/>
        </w:rPr>
        <w:t>m</w:t>
      </w:r>
      <w:r>
        <w:t>.</w:t>
      </w:r>
    </w:p>
    <w:p w14:paraId="2C0B5185" w14:textId="6EB49E6A" w:rsidR="008D7998" w:rsidRDefault="008D7998" w:rsidP="008D7998">
      <w:pPr>
        <w:pStyle w:val="BodyNoIndent"/>
        <w:ind w:left="648" w:hanging="648"/>
        <w:jc w:val="left"/>
      </w:pPr>
      <w:r>
        <w:t xml:space="preserve">    </w:t>
      </w:r>
      <w:r w:rsidRPr="008D7998">
        <w:rPr>
          <w:rFonts w:ascii="Courier" w:hAnsi="Courier"/>
          <w:b/>
          <w:bCs/>
        </w:rPr>
        <w:t>w</w:t>
      </w:r>
      <w:r>
        <w:t xml:space="preserve">:   </w:t>
      </w:r>
      <w:r w:rsidR="000A4C27">
        <w:t>lower-case w is</w:t>
      </w:r>
      <w:r>
        <w:t xml:space="preserve"> M corrected for pixel area (if such a correction is possible/needed).</w:t>
      </w:r>
    </w:p>
    <w:p w14:paraId="45177120" w14:textId="222E2905" w:rsidR="008D7998" w:rsidRDefault="008D7998" w:rsidP="008D7998">
      <w:pPr>
        <w:pStyle w:val="BodyNoIndent"/>
        <w:ind w:left="648" w:hanging="648"/>
        <w:jc w:val="left"/>
      </w:pPr>
      <w:r>
        <w:t xml:space="preserve">    </w:t>
      </w:r>
      <w:r w:rsidRPr="008D7998">
        <w:rPr>
          <w:rFonts w:ascii="Courier" w:hAnsi="Courier"/>
          <w:b/>
          <w:bCs/>
        </w:rPr>
        <w:t>W</w:t>
      </w:r>
      <w:r>
        <w:t xml:space="preserve">:   </w:t>
      </w:r>
      <w:r w:rsidR="00637C23">
        <w:t xml:space="preserve">the </w:t>
      </w:r>
      <w:r>
        <w:t xml:space="preserve">capitalized version of </w:t>
      </w:r>
      <w:r w:rsidRPr="001B3FE9">
        <w:rPr>
          <w:rFonts w:ascii="Courier" w:hAnsi="Courier"/>
          <w:b/>
          <w:bCs/>
        </w:rPr>
        <w:t>W</w:t>
      </w:r>
      <w:r w:rsidR="001B3FE9">
        <w:t xml:space="preserve"> has been zero-pointed to agree with the reference frame, when the WCS is specified with a MAT file.  If there is no such specification, it  corresponds to flux per second rather than flux per exposure.</w:t>
      </w:r>
    </w:p>
    <w:p w14:paraId="12314C31" w14:textId="77777777" w:rsidR="000A4C27" w:rsidRDefault="000A4C27" w:rsidP="000A4C27">
      <w:pPr>
        <w:pStyle w:val="BodyNoIndent"/>
        <w:ind w:left="648" w:hanging="648"/>
        <w:jc w:val="left"/>
      </w:pPr>
      <w:r>
        <w:t xml:space="preserve">    </w:t>
      </w:r>
      <w:r>
        <w:rPr>
          <w:rFonts w:ascii="Courier" w:hAnsi="Courier"/>
          <w:b/>
          <w:bCs/>
        </w:rPr>
        <w:t>o</w:t>
      </w:r>
      <w:r>
        <w:t>:   The flux in the aperture from other stars.</w:t>
      </w:r>
    </w:p>
    <w:p w14:paraId="0844BB36" w14:textId="6F99D549" w:rsidR="000A4C27" w:rsidRDefault="000A4C27" w:rsidP="000A4C27">
      <w:pPr>
        <w:pStyle w:val="BodyNoIndent"/>
        <w:ind w:left="648" w:hanging="648"/>
        <w:jc w:val="left"/>
      </w:pPr>
      <w:r>
        <w:t xml:space="preserve">    </w:t>
      </w:r>
      <w:r>
        <w:rPr>
          <w:rFonts w:ascii="Courier" w:hAnsi="Courier"/>
          <w:b/>
          <w:bCs/>
        </w:rPr>
        <w:t>O</w:t>
      </w:r>
      <w:r>
        <w:t>:   The flux in the aperture from other stars</w:t>
      </w:r>
      <w:r w:rsidR="000E2004">
        <w:t>;</w:t>
      </w:r>
      <w:r>
        <w:t xml:space="preserve"> conservative</w:t>
      </w:r>
      <w:r w:rsidR="000E2004">
        <w:t>ly</w:t>
      </w:r>
      <w:r>
        <w:t xml:space="preserve"> treating every bump as a source.</w:t>
      </w:r>
    </w:p>
    <w:p w14:paraId="0A07D6D1" w14:textId="2DEFD1A6" w:rsidR="00352CC9" w:rsidRDefault="00893240" w:rsidP="00893240">
      <w:pPr>
        <w:pStyle w:val="BodyNoIndent"/>
        <w:jc w:val="left"/>
      </w:pPr>
      <w:r>
        <w:lastRenderedPageBreak/>
        <w:t xml:space="preserve">It is possible to measure </w:t>
      </w:r>
      <w:r w:rsidR="00166901">
        <w:t xml:space="preserve">PSF-based </w:t>
      </w:r>
      <w:r>
        <w:t>flux</w:t>
      </w:r>
      <w:r w:rsidR="00166901">
        <w:t>es</w:t>
      </w:r>
      <w:r>
        <w:t xml:space="preserve"> for stars with apertures other than the standard 5</w:t>
      </w:r>
      <w:r>
        <w:sym w:font="Symbol" w:char="F0B4"/>
      </w:r>
      <w:r>
        <w:t xml:space="preserve">5-pixel aperture.  </w:t>
      </w:r>
      <w:r w:rsidR="00166901">
        <w:t>Output</w:t>
      </w:r>
      <w:r w:rsidR="002018A9">
        <w:t>-list</w:t>
      </w:r>
      <w:r w:rsidR="00166901">
        <w:t xml:space="preserve"> p</w:t>
      </w:r>
      <w:r>
        <w:t xml:space="preserve">arameters with numbers </w:t>
      </w:r>
      <w:r w:rsidRPr="001B3FE9">
        <w:rPr>
          <w:rFonts w:ascii="Courier" w:hAnsi="Courier"/>
          <w:b/>
          <w:bCs/>
        </w:rPr>
        <w:t>1</w:t>
      </w:r>
      <w:r w:rsidR="001B3FE9">
        <w:t xml:space="preserve"> through </w:t>
      </w:r>
      <w:r w:rsidRPr="001B3FE9">
        <w:rPr>
          <w:rFonts w:ascii="Courier" w:hAnsi="Courier"/>
          <w:b/>
          <w:bCs/>
        </w:rPr>
        <w:t>9</w:t>
      </w:r>
      <w:r>
        <w:t xml:space="preserve"> give PSF-based aperture photometry </w:t>
      </w:r>
      <w:r w:rsidR="002018A9">
        <w:t xml:space="preserve">(PBAP) </w:t>
      </w:r>
      <w:r>
        <w:t xml:space="preserve">with a diameter in pixels given by the number </w:t>
      </w:r>
      <w:r w:rsidR="001B3FE9">
        <w:t xml:space="preserve">itself </w:t>
      </w:r>
      <w:r>
        <w:t xml:space="preserve">and a sky between 5.5 and 8.5 pixels (iteratively determined as described above).  </w:t>
      </w:r>
      <w:r w:rsidRPr="009E18A1">
        <w:rPr>
          <w:b/>
          <w:bCs/>
          <w:color w:val="0070C0"/>
        </w:rPr>
        <w:t xml:space="preserve">Figure </w:t>
      </w:r>
      <w:r w:rsidR="00352CC9">
        <w:rPr>
          <w:b/>
          <w:bCs/>
          <w:color w:val="0070C0"/>
        </w:rPr>
        <w:t>3</w:t>
      </w:r>
      <w:r w:rsidRPr="00E251BE">
        <w:rPr>
          <w:color w:val="000000" w:themeColor="text1"/>
        </w:rPr>
        <w:t xml:space="preserve"> </w:t>
      </w:r>
      <w:r w:rsidR="00BE7680">
        <w:rPr>
          <w:color w:val="000000" w:themeColor="text1"/>
        </w:rPr>
        <w:t xml:space="preserve">below </w:t>
      </w:r>
      <w:r w:rsidRPr="00E251BE">
        <w:rPr>
          <w:color w:val="000000" w:themeColor="text1"/>
        </w:rPr>
        <w:t>shows the set</w:t>
      </w:r>
      <w:r>
        <w:rPr>
          <w:color w:val="000000" w:themeColor="text1"/>
        </w:rPr>
        <w:t>-</w:t>
      </w:r>
      <w:r w:rsidRPr="00E251BE">
        <w:rPr>
          <w:color w:val="000000" w:themeColor="text1"/>
        </w:rPr>
        <w:t>up.</w:t>
      </w:r>
      <w:r>
        <w:t xml:space="preserve">   </w:t>
      </w:r>
    </w:p>
    <w:p w14:paraId="2A7AB0DF" w14:textId="18C12ECA" w:rsidR="00893240" w:rsidRDefault="00893240" w:rsidP="00893240">
      <w:pPr>
        <w:pStyle w:val="BodyNoIndent"/>
        <w:jc w:val="left"/>
      </w:pPr>
      <w:r>
        <w:t xml:space="preserve">PSF-based aperture photometry involves measuring the flux in the aperture and dividing it by the fraction of the PSF that the model says should have landed </w:t>
      </w:r>
      <w:r w:rsidR="008E7EDA">
        <w:t>with</w:t>
      </w:r>
      <w:r>
        <w:t>in that aperture</w:t>
      </w:r>
      <w:r w:rsidR="00AC7851">
        <w:t xml:space="preserve"> to </w:t>
      </w:r>
      <w:r w:rsidR="008E7EDA">
        <w:t>arrive</w:t>
      </w:r>
      <w:r w:rsidR="00AC7851">
        <w:t xml:space="preserve"> </w:t>
      </w:r>
      <w:r w:rsidR="008E7EDA">
        <w:t xml:space="preserve">at </w:t>
      </w:r>
      <w:r w:rsidR="00AC7851">
        <w:t>the star’s scaled flux</w:t>
      </w:r>
      <w:r>
        <w:t xml:space="preserve">.   Note that if a star is a point source, then it should have the same instrumental magnitude for all apertures.  If it </w:t>
      </w:r>
      <w:r w:rsidR="00227431">
        <w:t>contains</w:t>
      </w:r>
      <w:r>
        <w:t xml:space="preserve"> contributions from something wider than a point source, then it </w:t>
      </w:r>
      <w:r w:rsidR="00227431">
        <w:t xml:space="preserve">will </w:t>
      </w:r>
      <w:r>
        <w:t xml:space="preserve">have more flux in the larger apertures than can be accounted </w:t>
      </w:r>
      <w:r w:rsidR="008E7EDA">
        <w:t xml:space="preserve">for </w:t>
      </w:r>
      <w:r>
        <w:t>by a point source.</w:t>
      </w:r>
    </w:p>
    <w:p w14:paraId="3FE01289" w14:textId="462CCA6F" w:rsidR="00893240" w:rsidRDefault="00893240" w:rsidP="00893240">
      <w:pPr>
        <w:pStyle w:val="BodyNoIndent"/>
        <w:ind w:left="648" w:hanging="648"/>
        <w:jc w:val="left"/>
      </w:pPr>
      <w:r>
        <w:rPr>
          <w:rFonts w:ascii="Courier" w:hAnsi="Courier"/>
        </w:rPr>
        <w:t xml:space="preserve">  </w:t>
      </w:r>
      <w:r w:rsidRPr="0083000D">
        <w:rPr>
          <w:rFonts w:ascii="Courier" w:hAnsi="Courier"/>
          <w:b/>
          <w:bCs/>
        </w:rPr>
        <w:t>1</w:t>
      </w:r>
      <w:r>
        <w:t>:  a super-local 1</w:t>
      </w:r>
      <w:r>
        <w:sym w:font="Symbol" w:char="F0B4"/>
      </w:r>
      <w:r>
        <w:t>1-pixel</w:t>
      </w:r>
      <w:r w:rsidR="002018A9">
        <w:t xml:space="preserve"> PBAP</w:t>
      </w:r>
      <w:r>
        <w:t xml:space="preserve"> flux.</w:t>
      </w:r>
    </w:p>
    <w:p w14:paraId="1233DC1A" w14:textId="3F5ED001" w:rsidR="00893240" w:rsidRDefault="00893240" w:rsidP="00893240">
      <w:pPr>
        <w:pStyle w:val="BodyNoIndent"/>
        <w:ind w:left="648" w:hanging="648"/>
        <w:jc w:val="left"/>
      </w:pPr>
      <w:r>
        <w:rPr>
          <w:rFonts w:ascii="Courier" w:hAnsi="Courier"/>
        </w:rPr>
        <w:t xml:space="preserve">  </w:t>
      </w:r>
      <w:r w:rsidRPr="0083000D">
        <w:rPr>
          <w:rFonts w:ascii="Courier" w:hAnsi="Courier"/>
          <w:b/>
          <w:bCs/>
        </w:rPr>
        <w:t>2</w:t>
      </w:r>
      <w:r>
        <w:t>:  the very-local 2</w:t>
      </w:r>
      <w:r>
        <w:sym w:font="Symbol" w:char="F0B4"/>
      </w:r>
      <w:r>
        <w:t xml:space="preserve">2-pixel </w:t>
      </w:r>
      <w:r w:rsidR="002018A9">
        <w:t>PBAP flux</w:t>
      </w:r>
      <w:r w:rsidR="00E119C3">
        <w:t>.</w:t>
      </w:r>
    </w:p>
    <w:p w14:paraId="6A8F8C1D" w14:textId="6A631491" w:rsidR="00893240" w:rsidRDefault="00893240" w:rsidP="00893240">
      <w:pPr>
        <w:pStyle w:val="BodyNoIndent"/>
        <w:ind w:left="648" w:hanging="648"/>
        <w:jc w:val="left"/>
      </w:pPr>
      <w:r>
        <w:rPr>
          <w:rFonts w:ascii="Courier" w:hAnsi="Courier"/>
        </w:rPr>
        <w:t xml:space="preserve">  </w:t>
      </w:r>
      <w:r w:rsidRPr="0083000D">
        <w:rPr>
          <w:rFonts w:ascii="Courier" w:hAnsi="Courier"/>
          <w:b/>
          <w:bCs/>
        </w:rPr>
        <w:t>3</w:t>
      </w:r>
      <w:r>
        <w:t xml:space="preserve">:  the </w:t>
      </w:r>
      <w:r w:rsidR="002018A9">
        <w:t xml:space="preserve">somewhat </w:t>
      </w:r>
      <w:r>
        <w:t>local 3</w:t>
      </w:r>
      <w:r>
        <w:sym w:font="Symbol" w:char="F0B4"/>
      </w:r>
      <w:r>
        <w:t xml:space="preserve">3-pixel </w:t>
      </w:r>
      <w:r w:rsidR="002018A9">
        <w:t>PBAP flux</w:t>
      </w:r>
      <w:r w:rsidR="00E119C3">
        <w:t xml:space="preserve">; </w:t>
      </w:r>
      <w:r w:rsidR="00227431">
        <w:t>a good choice</w:t>
      </w:r>
      <w:r w:rsidR="00E119C3">
        <w:t xml:space="preserve"> extremely undersampled detectors, such as </w:t>
      </w:r>
      <w:r>
        <w:t>WFC3/IR.</w:t>
      </w:r>
    </w:p>
    <w:p w14:paraId="1FFF16FE" w14:textId="37B79242" w:rsidR="00893240" w:rsidRDefault="00893240" w:rsidP="00893240">
      <w:pPr>
        <w:pStyle w:val="BodyNoIndent"/>
        <w:ind w:left="648" w:hanging="648"/>
        <w:jc w:val="left"/>
      </w:pPr>
      <w:r>
        <w:rPr>
          <w:rFonts w:ascii="Courier" w:hAnsi="Courier"/>
        </w:rPr>
        <w:t xml:space="preserve">  </w:t>
      </w:r>
      <w:r w:rsidRPr="0083000D">
        <w:rPr>
          <w:rFonts w:ascii="Courier" w:hAnsi="Courier"/>
          <w:b/>
          <w:bCs/>
        </w:rPr>
        <w:t>4</w:t>
      </w:r>
      <w:r>
        <w:t xml:space="preserve">:  </w:t>
      </w:r>
      <w:r w:rsidR="00227431">
        <w:t xml:space="preserve">the </w:t>
      </w:r>
      <w:r w:rsidR="002018A9">
        <w:t>PBAP flux</w:t>
      </w:r>
      <w:r>
        <w:t xml:space="preserve"> with an aperture diameter of 4 pixels.</w:t>
      </w:r>
    </w:p>
    <w:p w14:paraId="1821DBAD" w14:textId="02AE198A" w:rsidR="00893240" w:rsidRDefault="00893240" w:rsidP="00893240">
      <w:pPr>
        <w:pStyle w:val="BodyNoIndent"/>
        <w:ind w:left="648" w:hanging="648"/>
        <w:jc w:val="left"/>
      </w:pPr>
      <w:r>
        <w:rPr>
          <w:rFonts w:ascii="Courier" w:hAnsi="Courier"/>
        </w:rPr>
        <w:t xml:space="preserve">  </w:t>
      </w:r>
      <w:r w:rsidRPr="0083000D">
        <w:rPr>
          <w:rFonts w:ascii="Courier" w:hAnsi="Courier"/>
          <w:b/>
          <w:bCs/>
        </w:rPr>
        <w:t>5</w:t>
      </w:r>
      <w:r>
        <w:t xml:space="preserve">:  </w:t>
      </w:r>
      <w:r w:rsidR="00227431">
        <w:t>the</w:t>
      </w:r>
      <w:r>
        <w:t xml:space="preserve"> </w:t>
      </w:r>
      <w:r w:rsidR="002018A9">
        <w:t>PBAP flux</w:t>
      </w:r>
      <w:r>
        <w:t xml:space="preserve"> with an aperture diameter of 5 pixels.</w:t>
      </w:r>
    </w:p>
    <w:p w14:paraId="65F547AC" w14:textId="32D1675E" w:rsidR="00893240" w:rsidRDefault="00893240" w:rsidP="00893240">
      <w:pPr>
        <w:pStyle w:val="BodyNoIndent"/>
        <w:ind w:left="648" w:hanging="648"/>
        <w:jc w:val="left"/>
      </w:pPr>
      <w:r>
        <w:rPr>
          <w:rFonts w:ascii="Courier" w:hAnsi="Courier"/>
        </w:rPr>
        <w:t xml:space="preserve">  </w:t>
      </w:r>
      <w:r w:rsidRPr="0083000D">
        <w:rPr>
          <w:rFonts w:ascii="Courier" w:hAnsi="Courier"/>
          <w:b/>
          <w:bCs/>
        </w:rPr>
        <w:t>6</w:t>
      </w:r>
      <w:r>
        <w:t xml:space="preserve">:  </w:t>
      </w:r>
      <w:r w:rsidR="00227431">
        <w:t>the</w:t>
      </w:r>
      <w:r>
        <w:t xml:space="preserve"> </w:t>
      </w:r>
      <w:r w:rsidR="002018A9">
        <w:t>PBAP flux</w:t>
      </w:r>
      <w:r>
        <w:t xml:space="preserve"> with an aperture diameter of 6 pixels.</w:t>
      </w:r>
    </w:p>
    <w:p w14:paraId="0DCB8ACC" w14:textId="4A4100B9" w:rsidR="00893240" w:rsidRDefault="00893240" w:rsidP="00893240">
      <w:pPr>
        <w:pStyle w:val="BodyNoIndent"/>
        <w:ind w:left="648" w:hanging="648"/>
        <w:jc w:val="left"/>
      </w:pPr>
      <w:r>
        <w:rPr>
          <w:rFonts w:ascii="Courier" w:hAnsi="Courier"/>
        </w:rPr>
        <w:t xml:space="preserve">  </w:t>
      </w:r>
      <w:r w:rsidRPr="0083000D">
        <w:rPr>
          <w:rFonts w:ascii="Courier" w:hAnsi="Courier"/>
          <w:b/>
          <w:bCs/>
        </w:rPr>
        <w:t>7</w:t>
      </w:r>
      <w:r>
        <w:t xml:space="preserve">:  </w:t>
      </w:r>
      <w:r w:rsidR="00227431">
        <w:t>the</w:t>
      </w:r>
      <w:r>
        <w:t xml:space="preserve"> </w:t>
      </w:r>
      <w:r w:rsidR="002018A9">
        <w:t>PBAP flux</w:t>
      </w:r>
      <w:r>
        <w:t xml:space="preserve"> with an aperture diameter of 7 pixels.</w:t>
      </w:r>
    </w:p>
    <w:p w14:paraId="54986A82" w14:textId="48004C88" w:rsidR="00893240" w:rsidRDefault="00893240" w:rsidP="00893240">
      <w:pPr>
        <w:pStyle w:val="BodyNoIndent"/>
        <w:ind w:left="648" w:hanging="648"/>
        <w:jc w:val="left"/>
      </w:pPr>
      <w:r>
        <w:rPr>
          <w:rFonts w:ascii="Courier" w:hAnsi="Courier"/>
        </w:rPr>
        <w:t xml:space="preserve">  </w:t>
      </w:r>
      <w:r w:rsidRPr="0083000D">
        <w:rPr>
          <w:rFonts w:ascii="Courier" w:hAnsi="Courier"/>
          <w:b/>
          <w:bCs/>
        </w:rPr>
        <w:t>8</w:t>
      </w:r>
      <w:r>
        <w:t xml:space="preserve">:  </w:t>
      </w:r>
      <w:r w:rsidR="00227431">
        <w:t>the</w:t>
      </w:r>
      <w:r>
        <w:t xml:space="preserve"> </w:t>
      </w:r>
      <w:r w:rsidR="002018A9">
        <w:t>PBAP flux</w:t>
      </w:r>
      <w:r>
        <w:t xml:space="preserve"> with an aperture diameter of 8 pixels.</w:t>
      </w:r>
    </w:p>
    <w:p w14:paraId="36A6C929" w14:textId="5A844F13" w:rsidR="002018A9" w:rsidRDefault="00893240" w:rsidP="00751D4C">
      <w:pPr>
        <w:pStyle w:val="BodyNoIndent"/>
        <w:ind w:left="648" w:hanging="648"/>
        <w:jc w:val="left"/>
      </w:pPr>
      <w:r>
        <w:rPr>
          <w:rFonts w:ascii="Courier" w:hAnsi="Courier"/>
        </w:rPr>
        <w:t xml:space="preserve">  </w:t>
      </w:r>
      <w:r w:rsidRPr="0083000D">
        <w:rPr>
          <w:rFonts w:ascii="Courier" w:hAnsi="Courier"/>
          <w:b/>
          <w:bCs/>
        </w:rPr>
        <w:t>9</w:t>
      </w:r>
      <w:r>
        <w:t xml:space="preserve">:  </w:t>
      </w:r>
      <w:r w:rsidR="00227431">
        <w:t>the</w:t>
      </w:r>
      <w:r>
        <w:t xml:space="preserve"> </w:t>
      </w:r>
      <w:r w:rsidR="002018A9">
        <w:t>PBAP flux</w:t>
      </w:r>
      <w:r>
        <w:t xml:space="preserve"> with an aperture diameter of 9 pixels.</w:t>
      </w:r>
    </w:p>
    <w:p w14:paraId="58899ABB" w14:textId="77777777" w:rsidR="00352CC9" w:rsidRDefault="00352CC9" w:rsidP="00751D4C">
      <w:pPr>
        <w:pStyle w:val="BodyNoIndent"/>
        <w:ind w:left="648" w:hanging="648"/>
        <w:jc w:val="left"/>
      </w:pPr>
    </w:p>
    <w:p w14:paraId="3E99E440" w14:textId="77777777" w:rsidR="004C05B5" w:rsidRDefault="004C05B5" w:rsidP="004C05B5">
      <w:pPr>
        <w:pStyle w:val="BodyNoIndent"/>
        <w:keepNext/>
        <w:jc w:val="center"/>
      </w:pPr>
      <w:r>
        <w:rPr>
          <w:b/>
          <w:bCs/>
          <w:noProof/>
        </w:rPr>
        <w:drawing>
          <wp:inline distT="0" distB="0" distL="0" distR="0" wp14:anchorId="2508ED58" wp14:editId="14D3B0BF">
            <wp:extent cx="4406669" cy="2837474"/>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5"/>
                    <a:srcRect l="9355" t="4896" r="10124" b="43257"/>
                    <a:stretch/>
                  </pic:blipFill>
                  <pic:spPr bwMode="auto">
                    <a:xfrm>
                      <a:off x="0" y="0"/>
                      <a:ext cx="4448829" cy="2864621"/>
                    </a:xfrm>
                    <a:prstGeom prst="rect">
                      <a:avLst/>
                    </a:prstGeom>
                    <a:ln>
                      <a:noFill/>
                    </a:ln>
                    <a:extLst>
                      <a:ext uri="{53640926-AAD7-44D8-BBD7-CCE9431645EC}">
                        <a14:shadowObscured xmlns:a14="http://schemas.microsoft.com/office/drawing/2010/main"/>
                      </a:ext>
                    </a:extLst>
                  </pic:spPr>
                </pic:pic>
              </a:graphicData>
            </a:graphic>
          </wp:inline>
        </w:drawing>
      </w:r>
    </w:p>
    <w:p w14:paraId="7C2550CE" w14:textId="3F66BD76" w:rsidR="004C05B5" w:rsidRDefault="004C05B5" w:rsidP="004C05B5">
      <w:pPr>
        <w:pStyle w:val="Caption"/>
        <w:jc w:val="left"/>
        <w:rPr>
          <w:b/>
          <w:bCs/>
        </w:rPr>
      </w:pPr>
      <w:r w:rsidRPr="00E251BE">
        <w:rPr>
          <w:b/>
          <w:bCs/>
        </w:rPr>
        <w:t xml:space="preserve">Figure </w:t>
      </w:r>
      <w:r w:rsidRPr="00E251BE">
        <w:rPr>
          <w:b/>
          <w:bCs/>
        </w:rPr>
        <w:fldChar w:fldCharType="begin"/>
      </w:r>
      <w:r w:rsidRPr="00E251BE">
        <w:rPr>
          <w:b/>
          <w:bCs/>
        </w:rPr>
        <w:instrText xml:space="preserve"> SEQ Figure \* ARABIC </w:instrText>
      </w:r>
      <w:r w:rsidRPr="00E251BE">
        <w:rPr>
          <w:b/>
          <w:bCs/>
        </w:rPr>
        <w:fldChar w:fldCharType="separate"/>
      </w:r>
      <w:r w:rsidR="00662BE8">
        <w:rPr>
          <w:b/>
          <w:bCs/>
          <w:noProof/>
        </w:rPr>
        <w:t>3</w:t>
      </w:r>
      <w:r w:rsidRPr="00E251BE">
        <w:rPr>
          <w:b/>
          <w:bCs/>
        </w:rPr>
        <w:fldChar w:fldCharType="end"/>
      </w:r>
      <w:r>
        <w:rPr>
          <w:b/>
          <w:bCs/>
        </w:rPr>
        <w:t xml:space="preserve">:  </w:t>
      </w:r>
      <w:r w:rsidR="00227431">
        <w:rPr>
          <w:b/>
          <w:bCs/>
        </w:rPr>
        <w:t>T</w:t>
      </w:r>
      <w:r>
        <w:rPr>
          <w:b/>
          <w:bCs/>
        </w:rPr>
        <w:t xml:space="preserve">he apertures used for output options </w:t>
      </w:r>
      <w:r w:rsidRPr="00FC5578">
        <w:rPr>
          <w:rFonts w:ascii="Courier" w:hAnsi="Courier"/>
          <w:b/>
          <w:bCs/>
        </w:rPr>
        <w:t>1</w:t>
      </w:r>
      <w:r>
        <w:rPr>
          <w:b/>
          <w:bCs/>
        </w:rPr>
        <w:t xml:space="preserve"> through </w:t>
      </w:r>
      <w:r w:rsidRPr="00FC5578">
        <w:rPr>
          <w:rFonts w:ascii="Courier" w:hAnsi="Courier"/>
          <w:b/>
          <w:bCs/>
        </w:rPr>
        <w:t>9</w:t>
      </w:r>
      <w:r>
        <w:rPr>
          <w:b/>
          <w:bCs/>
        </w:rPr>
        <w:t xml:space="preserve">.  </w:t>
      </w:r>
      <w:r w:rsidR="002018A9">
        <w:rPr>
          <w:b/>
          <w:bCs/>
        </w:rPr>
        <w:t>The green box in the middle shows the pixels that the box is centered on.  For odd apertures, it is centered on the single brightest pixel; for even ones, it’s the brightest 2</w:t>
      </w:r>
      <w:r w:rsidR="002018A9">
        <w:sym w:font="Symbol" w:char="F0B4"/>
      </w:r>
      <w:r w:rsidR="002018A9">
        <w:rPr>
          <w:b/>
          <w:bCs/>
        </w:rPr>
        <w:t xml:space="preserve">2 box.  </w:t>
      </w:r>
      <w:r w:rsidR="00227431">
        <w:rPr>
          <w:b/>
          <w:bCs/>
        </w:rPr>
        <w:t xml:space="preserve">(Right) the </w:t>
      </w:r>
      <w:r>
        <w:rPr>
          <w:b/>
          <w:bCs/>
        </w:rPr>
        <w:t>default sky aperture</w:t>
      </w:r>
      <w:r w:rsidR="00227431">
        <w:rPr>
          <w:b/>
          <w:bCs/>
        </w:rPr>
        <w:t>, just beyond AP9.</w:t>
      </w:r>
      <w:r>
        <w:rPr>
          <w:b/>
          <w:bCs/>
        </w:rPr>
        <w:t xml:space="preserve"> </w:t>
      </w:r>
    </w:p>
    <w:p w14:paraId="6390B9AC" w14:textId="77777777" w:rsidR="00751D4C" w:rsidRPr="00751D4C" w:rsidRDefault="00751D4C" w:rsidP="00751D4C"/>
    <w:p w14:paraId="62109D3D" w14:textId="778D9A0B" w:rsidR="00751D4C" w:rsidRDefault="008E7EDA" w:rsidP="00B627A4">
      <w:pPr>
        <w:pStyle w:val="BodyNoIndent"/>
        <w:jc w:val="left"/>
      </w:pPr>
      <w:r>
        <w:t xml:space="preserve">The default sky for this variable-aperture photometry is shown </w:t>
      </w:r>
      <w:r w:rsidR="002018A9">
        <w:t xml:space="preserve">in the panel </w:t>
      </w:r>
      <w:r>
        <w:t xml:space="preserve">on the </w:t>
      </w:r>
      <w:r w:rsidR="002018A9">
        <w:t>right</w:t>
      </w:r>
      <w:r w:rsidR="00227431">
        <w:t xml:space="preserve"> in </w:t>
      </w:r>
      <w:r w:rsidR="00227431" w:rsidRPr="00421DA4">
        <w:rPr>
          <w:b/>
          <w:bCs/>
          <w:color w:val="0070C0"/>
        </w:rPr>
        <w:t>Figure 3</w:t>
      </w:r>
      <w:r>
        <w:t>.</w:t>
      </w:r>
      <w:r w:rsidR="004C05B5">
        <w:t xml:space="preserve">  Since some of the star’s PSF falls within this aperture, </w:t>
      </w:r>
      <w:r w:rsidR="002018A9">
        <w:t>the routine</w:t>
      </w:r>
      <w:r w:rsidR="004C05B5">
        <w:t xml:space="preserve"> iteratively solves for the 3</w:t>
      </w:r>
      <w:r w:rsidR="004C05B5">
        <w:sym w:font="Symbol" w:char="F0B4"/>
      </w:r>
      <w:r w:rsidR="004C05B5">
        <w:t>3 flux and star-subtracted sky.</w:t>
      </w:r>
      <w:r w:rsidR="00751D4C">
        <w:t xml:space="preserve"> Note that i</w:t>
      </w:r>
      <w:r w:rsidR="006B6C89">
        <w:t>t is possible to produce multiple output files from the same run, in</w:t>
      </w:r>
      <w:r w:rsidR="00227431">
        <w:t xml:space="preserve"> the event that</w:t>
      </w:r>
      <w:r w:rsidR="006B6C89">
        <w:t xml:space="preserve"> the number of output parameters in each file starts to become unwieldy.</w:t>
      </w:r>
      <w:r w:rsidR="00352CC9">
        <w:t xml:space="preserve">  </w:t>
      </w:r>
      <w:r w:rsidR="00227431">
        <w:t>Future changes to make the number-based photometry more flexible, potentially with more local sky options, may be implemented</w:t>
      </w:r>
      <w:r w:rsidR="00352CC9">
        <w:t xml:space="preserve">.  See </w:t>
      </w:r>
      <w:r w:rsidR="00352CC9" w:rsidRPr="00352CC9">
        <w:rPr>
          <w:b/>
          <w:bCs/>
          <w:color w:val="0070C0"/>
        </w:rPr>
        <w:t>Appendix Z</w:t>
      </w:r>
      <w:r w:rsidR="00352CC9">
        <w:t xml:space="preserve"> for possible future bells and whistles.</w:t>
      </w:r>
    </w:p>
    <w:p w14:paraId="14972E74" w14:textId="77777777" w:rsidR="00386929" w:rsidRDefault="00386929" w:rsidP="00386929">
      <w:pPr>
        <w:pStyle w:val="BodyNoIndent"/>
        <w:jc w:val="left"/>
      </w:pPr>
    </w:p>
    <w:p w14:paraId="06DDE792" w14:textId="3CC02EF6" w:rsidR="00386929" w:rsidRPr="00CE56F6" w:rsidRDefault="00386929" w:rsidP="00386929">
      <w:pPr>
        <w:pStyle w:val="BodyNoIndent"/>
        <w:jc w:val="left"/>
        <w:rPr>
          <w:b/>
          <w:bCs/>
          <w:sz w:val="32"/>
          <w:szCs w:val="32"/>
        </w:rPr>
      </w:pPr>
      <w:r w:rsidRPr="00CE56F6">
        <w:rPr>
          <w:b/>
          <w:bCs/>
          <w:sz w:val="32"/>
          <w:szCs w:val="32"/>
        </w:rPr>
        <w:t>5.</w:t>
      </w:r>
      <w:r w:rsidR="00294E1B">
        <w:rPr>
          <w:b/>
          <w:bCs/>
          <w:sz w:val="32"/>
          <w:szCs w:val="32"/>
        </w:rPr>
        <w:t>5</w:t>
      </w:r>
      <w:r w:rsidR="00294E1B" w:rsidRPr="00CE56F6">
        <w:rPr>
          <w:b/>
          <w:bCs/>
          <w:sz w:val="32"/>
          <w:szCs w:val="32"/>
        </w:rPr>
        <w:t xml:space="preserve">  </w:t>
      </w:r>
      <w:r w:rsidRPr="00CE56F6">
        <w:rPr>
          <w:b/>
          <w:bCs/>
          <w:sz w:val="32"/>
          <w:szCs w:val="32"/>
        </w:rPr>
        <w:t xml:space="preserve">Region </w:t>
      </w:r>
      <w:r w:rsidR="00A61B9A">
        <w:rPr>
          <w:b/>
          <w:bCs/>
          <w:sz w:val="32"/>
          <w:szCs w:val="32"/>
        </w:rPr>
        <w:t>F</w:t>
      </w:r>
      <w:r w:rsidR="00A61B9A" w:rsidRPr="00CE56F6">
        <w:rPr>
          <w:b/>
          <w:bCs/>
          <w:sz w:val="32"/>
          <w:szCs w:val="32"/>
        </w:rPr>
        <w:t>iles</w:t>
      </w:r>
    </w:p>
    <w:p w14:paraId="69DBA9CB" w14:textId="55183779" w:rsidR="00386929" w:rsidRPr="0013168F" w:rsidRDefault="00386929" w:rsidP="00386929">
      <w:pPr>
        <w:pStyle w:val="BodyNoIndent"/>
        <w:jc w:val="left"/>
        <w:rPr>
          <w:b/>
          <w:bCs/>
          <w:sz w:val="28"/>
          <w:szCs w:val="28"/>
        </w:rPr>
      </w:pPr>
      <w:r>
        <w:t xml:space="preserve">In addition to the </w:t>
      </w:r>
      <w:r w:rsidRPr="00094279">
        <w:rPr>
          <w:rFonts w:ascii="Courier" w:hAnsi="Courier"/>
          <w:b/>
          <w:bCs/>
        </w:rPr>
        <w:t>OUT=</w:t>
      </w:r>
      <w:proofErr w:type="spellStart"/>
      <w:r w:rsidRPr="00094279">
        <w:rPr>
          <w:rFonts w:ascii="Courier" w:hAnsi="Courier"/>
          <w:b/>
          <w:bCs/>
        </w:rPr>
        <w:t>xym</w:t>
      </w:r>
      <w:proofErr w:type="spellEnd"/>
      <w:r>
        <w:t xml:space="preserve"> type output, it is also possible to output </w:t>
      </w:r>
      <w:r w:rsidR="00352CC9">
        <w:t xml:space="preserve">a </w:t>
      </w:r>
      <w:r>
        <w:t xml:space="preserve">ds9-type region file.  This allows immediate inspection of the stars that were found.  One can specify:  </w:t>
      </w:r>
      <w:r w:rsidRPr="00386929">
        <w:rPr>
          <w:rFonts w:ascii="Courier" w:hAnsi="Courier"/>
          <w:b/>
          <w:bCs/>
        </w:rPr>
        <w:t>REG=xy</w:t>
      </w:r>
      <w:r>
        <w:t xml:space="preserve">, </w:t>
      </w:r>
      <w:r w:rsidRPr="00386929">
        <w:rPr>
          <w:rFonts w:ascii="Courier" w:hAnsi="Courier"/>
          <w:b/>
          <w:bCs/>
        </w:rPr>
        <w:t>REG=</w:t>
      </w:r>
      <w:proofErr w:type="spellStart"/>
      <w:r w:rsidRPr="00386929">
        <w:rPr>
          <w:rFonts w:ascii="Courier" w:hAnsi="Courier"/>
          <w:b/>
          <w:bCs/>
        </w:rPr>
        <w:t>xy</w:t>
      </w:r>
      <w:proofErr w:type="spellEnd"/>
      <w:r>
        <w:t>,</w:t>
      </w:r>
      <w:r w:rsidRPr="00386929">
        <w:rPr>
          <w:rFonts w:ascii="Courier" w:hAnsi="Courier"/>
          <w:b/>
          <w:bCs/>
        </w:rPr>
        <w:t xml:space="preserve"> REG=UV</w:t>
      </w:r>
      <w:r>
        <w:t>,</w:t>
      </w:r>
      <w:r w:rsidR="00DF60C8">
        <w:t xml:space="preserve"> or</w:t>
      </w:r>
      <w:r>
        <w:t xml:space="preserve"> </w:t>
      </w:r>
      <w:r w:rsidRPr="00386929">
        <w:rPr>
          <w:rFonts w:ascii="Courier" w:hAnsi="Courier"/>
          <w:b/>
          <w:bCs/>
        </w:rPr>
        <w:t>REG=</w:t>
      </w:r>
      <w:proofErr w:type="spellStart"/>
      <w:r w:rsidRPr="00386929">
        <w:rPr>
          <w:rFonts w:ascii="Courier" w:hAnsi="Courier"/>
          <w:b/>
          <w:bCs/>
        </w:rPr>
        <w:t>rd</w:t>
      </w:r>
      <w:proofErr w:type="spellEnd"/>
      <w:r>
        <w:t xml:space="preserve"> to get it to output the star list in various systems.</w:t>
      </w:r>
      <w:r w:rsidR="00DF60C8">
        <w:t xml:space="preserve">  In the region files, unsaturated stars are shown </w:t>
      </w:r>
      <w:r w:rsidR="00FC459E">
        <w:t>with a</w:t>
      </w:r>
      <w:r w:rsidR="00DF60C8">
        <w:t xml:space="preserve"> green</w:t>
      </w:r>
      <w:r w:rsidR="00FC459E">
        <w:t xml:space="preserve"> circle and</w:t>
      </w:r>
      <w:r w:rsidR="00DF60C8">
        <w:t xml:space="preserve"> saturated stars are shown in red</w:t>
      </w:r>
      <w:r w:rsidR="00FC459E">
        <w:t xml:space="preserve"> with a heavy circle</w:t>
      </w:r>
      <w:r w:rsidR="00DF60C8">
        <w:t>.</w:t>
      </w:r>
      <w:r w:rsidR="00FC459E">
        <w:t xml:space="preserve">  The size of the circle is proportional to the instrumental magnitude.</w:t>
      </w:r>
    </w:p>
    <w:p w14:paraId="7A487420" w14:textId="77777777" w:rsidR="00C505D4" w:rsidRDefault="00C505D4" w:rsidP="00C505D4">
      <w:pPr>
        <w:pStyle w:val="BodyNoIndent"/>
        <w:jc w:val="left"/>
      </w:pPr>
    </w:p>
    <w:p w14:paraId="3F82D7B5" w14:textId="235A88C2" w:rsidR="00906C40" w:rsidRPr="00CE56F6" w:rsidRDefault="00906C40" w:rsidP="00906C40">
      <w:pPr>
        <w:pStyle w:val="BodyNoIndent"/>
        <w:jc w:val="left"/>
        <w:rPr>
          <w:b/>
          <w:bCs/>
          <w:sz w:val="32"/>
          <w:szCs w:val="32"/>
        </w:rPr>
      </w:pPr>
      <w:r w:rsidRPr="00CE56F6">
        <w:rPr>
          <w:b/>
          <w:bCs/>
          <w:sz w:val="32"/>
          <w:szCs w:val="32"/>
        </w:rPr>
        <w:t>5.</w:t>
      </w:r>
      <w:r w:rsidR="00294E1B">
        <w:rPr>
          <w:b/>
          <w:bCs/>
          <w:sz w:val="32"/>
          <w:szCs w:val="32"/>
        </w:rPr>
        <w:t>6</w:t>
      </w:r>
      <w:r w:rsidR="00294E1B" w:rsidRPr="00CE56F6">
        <w:rPr>
          <w:b/>
          <w:bCs/>
          <w:sz w:val="32"/>
          <w:szCs w:val="32"/>
        </w:rPr>
        <w:t xml:space="preserve">  </w:t>
      </w:r>
      <w:r w:rsidR="00386929" w:rsidRPr="00CE56F6">
        <w:rPr>
          <w:b/>
          <w:bCs/>
          <w:sz w:val="32"/>
          <w:szCs w:val="32"/>
        </w:rPr>
        <w:t xml:space="preserve">Additional </w:t>
      </w:r>
      <w:r w:rsidR="00A61B9A">
        <w:rPr>
          <w:b/>
          <w:bCs/>
          <w:sz w:val="32"/>
          <w:szCs w:val="32"/>
        </w:rPr>
        <w:t>B</w:t>
      </w:r>
      <w:r w:rsidR="00A61B9A" w:rsidRPr="00CE56F6">
        <w:rPr>
          <w:b/>
          <w:bCs/>
          <w:sz w:val="32"/>
          <w:szCs w:val="32"/>
        </w:rPr>
        <w:t xml:space="preserve">ackground </w:t>
      </w:r>
      <w:r w:rsidR="00A61B9A">
        <w:rPr>
          <w:b/>
          <w:bCs/>
          <w:sz w:val="32"/>
          <w:szCs w:val="32"/>
        </w:rPr>
        <w:t>I</w:t>
      </w:r>
      <w:r w:rsidR="00A61B9A" w:rsidRPr="00CE56F6">
        <w:rPr>
          <w:b/>
          <w:bCs/>
          <w:sz w:val="32"/>
          <w:szCs w:val="32"/>
        </w:rPr>
        <w:t xml:space="preserve">nformation </w:t>
      </w:r>
      <w:r w:rsidRPr="00CE56F6">
        <w:rPr>
          <w:b/>
          <w:bCs/>
          <w:sz w:val="32"/>
          <w:szCs w:val="32"/>
        </w:rPr>
        <w:t xml:space="preserve">in the </w:t>
      </w:r>
      <w:r w:rsidR="00A61B9A">
        <w:rPr>
          <w:b/>
          <w:bCs/>
          <w:sz w:val="32"/>
          <w:szCs w:val="32"/>
        </w:rPr>
        <w:t>O</w:t>
      </w:r>
      <w:r w:rsidR="00A61B9A" w:rsidRPr="00CE56F6">
        <w:rPr>
          <w:b/>
          <w:bCs/>
          <w:sz w:val="32"/>
          <w:szCs w:val="32"/>
        </w:rPr>
        <w:t xml:space="preserve">utput </w:t>
      </w:r>
      <w:r w:rsidR="00A61B9A">
        <w:rPr>
          <w:b/>
          <w:bCs/>
          <w:sz w:val="32"/>
          <w:szCs w:val="32"/>
        </w:rPr>
        <w:t>F</w:t>
      </w:r>
      <w:r w:rsidR="00A61B9A" w:rsidRPr="00CE56F6">
        <w:rPr>
          <w:b/>
          <w:bCs/>
          <w:sz w:val="32"/>
          <w:szCs w:val="32"/>
        </w:rPr>
        <w:t>iles</w:t>
      </w:r>
    </w:p>
    <w:p w14:paraId="38F1E0C4" w14:textId="2BC49169" w:rsidR="00906C40" w:rsidRDefault="00906C40" w:rsidP="00352CC9">
      <w:pPr>
        <w:pStyle w:val="BodyNoIndent"/>
        <w:spacing w:after="0"/>
        <w:jc w:val="left"/>
      </w:pPr>
      <w:r>
        <w:t>Each output file contains some basic information about the image and the finding procedure in lines preceded by a “</w:t>
      </w:r>
      <w:r w:rsidRPr="00906C40">
        <w:rPr>
          <w:rFonts w:ascii="Courier" w:hAnsi="Courier"/>
        </w:rPr>
        <w:t>#</w:t>
      </w:r>
      <w:r>
        <w:t>”</w:t>
      </w:r>
      <w:r w:rsidR="00294E1B">
        <w:t xml:space="preserve">, such as </w:t>
      </w:r>
      <w:r w:rsidR="00AF061F">
        <w:t xml:space="preserve">useful </w:t>
      </w:r>
      <w:r w:rsidR="00B647A7">
        <w:t xml:space="preserve">keywords </w:t>
      </w:r>
      <w:r w:rsidR="00AF061F">
        <w:t>from the header</w:t>
      </w:r>
      <w:r w:rsidR="00294E1B">
        <w:t xml:space="preserve"> (</w:t>
      </w:r>
      <w:r w:rsidR="00AF061F">
        <w:t>the filter, exposure time</w:t>
      </w:r>
      <w:r w:rsidR="00B304EB">
        <w:t>, date and time of exposure, dark current, post-flash, etc</w:t>
      </w:r>
      <w:r w:rsidR="00294E1B">
        <w:t>.)</w:t>
      </w:r>
      <w:r w:rsidR="00B304EB">
        <w:t xml:space="preserve">.  </w:t>
      </w:r>
      <w:r w:rsidR="00352CC9">
        <w:t xml:space="preserve">There is </w:t>
      </w:r>
      <w:r w:rsidR="00294E1B">
        <w:t xml:space="preserve">also </w:t>
      </w:r>
      <w:r w:rsidR="00352CC9">
        <w:t>i</w:t>
      </w:r>
      <w:r w:rsidR="00B304EB">
        <w:t>nformation about the PSF</w:t>
      </w:r>
      <w:r w:rsidR="00352CC9">
        <w:t xml:space="preserve"> (</w:t>
      </w:r>
      <w:r w:rsidR="00B304EB">
        <w:t>including perturbations</w:t>
      </w:r>
      <w:r w:rsidR="00352CC9">
        <w:t>),</w:t>
      </w:r>
      <w:r w:rsidR="00B304EB">
        <w:t xml:space="preserve"> the </w:t>
      </w:r>
      <w:r w:rsidR="00B647A7">
        <w:t>saturated-</w:t>
      </w:r>
      <w:r w:rsidR="00B304EB">
        <w:t xml:space="preserve">star pre-processing, the finding statistics, </w:t>
      </w:r>
      <w:r w:rsidR="00352CC9">
        <w:t>t</w:t>
      </w:r>
      <w:r w:rsidR="00B304EB">
        <w:t>he luminosity function of found stars</w:t>
      </w:r>
      <w:r w:rsidR="00352CC9">
        <w:t>, and possible GAIA matches</w:t>
      </w:r>
      <w:r w:rsidR="00B304EB">
        <w:t>.</w:t>
      </w:r>
      <w:r w:rsidR="00364109">
        <w:t xml:space="preserve">  </w:t>
      </w:r>
      <w:r w:rsidR="00294E1B">
        <w:t>Some</w:t>
      </w:r>
      <w:r w:rsidR="00364109">
        <w:t xml:space="preserve"> is just for general informational purposes, but some is used by subsequent processing steps (such as </w:t>
      </w:r>
      <w:r w:rsidR="00364109" w:rsidRPr="00364109">
        <w:rPr>
          <w:rFonts w:ascii="Courier" w:hAnsi="Courier"/>
        </w:rPr>
        <w:t>hst2collate</w:t>
      </w:r>
      <w:r w:rsidR="00364109">
        <w:t>).</w:t>
      </w:r>
    </w:p>
    <w:p w14:paraId="10FBF376" w14:textId="77777777" w:rsidR="00094279" w:rsidRDefault="00094279" w:rsidP="00BF0647">
      <w:pPr>
        <w:pStyle w:val="BodyNoIndent"/>
        <w:spacing w:after="0"/>
      </w:pPr>
    </w:p>
    <w:p w14:paraId="10CA0DB5" w14:textId="327C87E3" w:rsidR="00DC1A5A" w:rsidRDefault="00DC1A5A">
      <w:pPr>
        <w:rPr>
          <w:rFonts w:ascii="Times" w:hAnsi="Times"/>
          <w:color w:val="000000"/>
        </w:rPr>
      </w:pPr>
      <w:r>
        <w:br w:type="page"/>
      </w:r>
    </w:p>
    <w:p w14:paraId="3B4D3237" w14:textId="5DAB3401" w:rsidR="006413D7" w:rsidRPr="007964DC" w:rsidRDefault="007964DC" w:rsidP="006413D7">
      <w:pPr>
        <w:pStyle w:val="HeadSect"/>
        <w:rPr>
          <w:sz w:val="36"/>
          <w:szCs w:val="32"/>
        </w:rPr>
      </w:pPr>
      <w:r w:rsidRPr="007964DC">
        <w:rPr>
          <w:sz w:val="36"/>
          <w:szCs w:val="32"/>
        </w:rPr>
        <w:lastRenderedPageBreak/>
        <w:t>S</w:t>
      </w:r>
      <w:r w:rsidR="006413D7" w:rsidRPr="007964DC">
        <w:rPr>
          <w:sz w:val="36"/>
          <w:szCs w:val="32"/>
        </w:rPr>
        <w:t xml:space="preserve">ome </w:t>
      </w:r>
      <w:r w:rsidR="00A61B9A">
        <w:rPr>
          <w:sz w:val="36"/>
          <w:szCs w:val="32"/>
        </w:rPr>
        <w:t>T</w:t>
      </w:r>
      <w:r w:rsidR="00A61B9A" w:rsidRPr="007964DC">
        <w:rPr>
          <w:sz w:val="36"/>
          <w:szCs w:val="32"/>
        </w:rPr>
        <w:t xml:space="preserve">ips </w:t>
      </w:r>
      <w:r w:rsidR="006413D7" w:rsidRPr="007964DC">
        <w:rPr>
          <w:sz w:val="36"/>
          <w:szCs w:val="32"/>
        </w:rPr>
        <w:t xml:space="preserve">for </w:t>
      </w:r>
      <w:r w:rsidR="00A61B9A">
        <w:rPr>
          <w:sz w:val="36"/>
          <w:szCs w:val="32"/>
        </w:rPr>
        <w:t>A</w:t>
      </w:r>
      <w:r w:rsidR="00A61B9A" w:rsidRPr="007964DC">
        <w:rPr>
          <w:sz w:val="36"/>
          <w:szCs w:val="32"/>
        </w:rPr>
        <w:t>nalysis</w:t>
      </w:r>
    </w:p>
    <w:p w14:paraId="538E8EF1" w14:textId="20FE9CAD" w:rsidR="00751D4C" w:rsidRDefault="007B3432" w:rsidP="004C5D76">
      <w:pPr>
        <w:pStyle w:val="BodyNoIndent"/>
        <w:spacing w:before="120"/>
        <w:jc w:val="left"/>
      </w:pPr>
      <w:r>
        <w:t xml:space="preserve">The </w:t>
      </w:r>
      <w:r w:rsidRPr="00352CC9">
        <w:rPr>
          <w:rFonts w:ascii="Courier" w:hAnsi="Courier"/>
        </w:rPr>
        <w:t>hst1pass</w:t>
      </w:r>
      <w:r>
        <w:t xml:space="preserve"> routine was designed primarily for differential astrometry and photometry.   Of course</w:t>
      </w:r>
      <w:r w:rsidR="007964DC">
        <w:t>,</w:t>
      </w:r>
      <w:r>
        <w:t xml:space="preserve"> it is possible to calibrate the photometry both photometrically and astrometrically</w:t>
      </w:r>
      <w:r w:rsidR="00DF0E96">
        <w:t xml:space="preserve"> into an absolute system</w:t>
      </w:r>
      <w:r>
        <w:t xml:space="preserve">, but a lot of science can be done with differential measurements.   </w:t>
      </w:r>
    </w:p>
    <w:p w14:paraId="1F0E88BF" w14:textId="3D458D24" w:rsidR="00751D4C" w:rsidRPr="00CE56F6" w:rsidRDefault="00751D4C" w:rsidP="00352CC9">
      <w:pPr>
        <w:pStyle w:val="BodyNoIndent"/>
        <w:spacing w:before="240"/>
        <w:jc w:val="left"/>
        <w:rPr>
          <w:b/>
          <w:bCs/>
          <w:sz w:val="32"/>
          <w:szCs w:val="32"/>
        </w:rPr>
      </w:pPr>
      <w:r>
        <w:rPr>
          <w:b/>
          <w:bCs/>
          <w:sz w:val="32"/>
          <w:szCs w:val="32"/>
        </w:rPr>
        <w:t>6.1</w:t>
      </w:r>
      <w:r w:rsidRPr="00CE56F6">
        <w:rPr>
          <w:b/>
          <w:bCs/>
          <w:sz w:val="32"/>
          <w:szCs w:val="32"/>
        </w:rPr>
        <w:t xml:space="preserve">  </w:t>
      </w:r>
      <w:r w:rsidR="00294E1B">
        <w:rPr>
          <w:b/>
          <w:bCs/>
          <w:sz w:val="32"/>
          <w:szCs w:val="32"/>
        </w:rPr>
        <w:t xml:space="preserve">A </w:t>
      </w:r>
      <w:r w:rsidR="00A61B9A">
        <w:rPr>
          <w:b/>
          <w:bCs/>
          <w:sz w:val="32"/>
          <w:szCs w:val="32"/>
        </w:rPr>
        <w:t>W</w:t>
      </w:r>
      <w:r w:rsidR="00294E1B">
        <w:rPr>
          <w:b/>
          <w:bCs/>
          <w:sz w:val="32"/>
          <w:szCs w:val="32"/>
        </w:rPr>
        <w:t>ord about</w:t>
      </w:r>
      <w:r>
        <w:rPr>
          <w:b/>
          <w:bCs/>
          <w:sz w:val="32"/>
          <w:szCs w:val="32"/>
        </w:rPr>
        <w:t xml:space="preserve"> </w:t>
      </w:r>
      <w:r w:rsidR="00A61B9A">
        <w:rPr>
          <w:b/>
          <w:bCs/>
          <w:sz w:val="32"/>
          <w:szCs w:val="32"/>
        </w:rPr>
        <w:t>Differential Measurements</w:t>
      </w:r>
    </w:p>
    <w:p w14:paraId="06EDE56E" w14:textId="61731C21" w:rsidR="007964DC" w:rsidRDefault="00DF0E96" w:rsidP="007964DC">
      <w:pPr>
        <w:pStyle w:val="BodyNoIndent"/>
        <w:spacing w:before="120"/>
        <w:jc w:val="left"/>
      </w:pPr>
      <w:r>
        <w:t>I</w:t>
      </w:r>
      <w:r w:rsidR="007964DC">
        <w:t>t is worth remembering that the differential measurements</w:t>
      </w:r>
      <w:r w:rsidR="00294E1B">
        <w:t xml:space="preserve"> with HST</w:t>
      </w:r>
      <w:r w:rsidR="007964DC">
        <w:t xml:space="preserve"> </w:t>
      </w:r>
      <w:r w:rsidR="00294E1B">
        <w:t>will always</w:t>
      </w:r>
      <w:r w:rsidR="007964DC">
        <w:t xml:space="preserve"> be more accurate than absolute measurements</w:t>
      </w:r>
      <w:r w:rsidR="00CD1D1B">
        <w:t xml:space="preserve">.  </w:t>
      </w:r>
      <w:r w:rsidR="00294E1B">
        <w:t>As a consequence</w:t>
      </w:r>
      <w:r w:rsidR="00CD1D1B">
        <w:t>, it is often better to combine measurements differentially and only then to do the final calibration.  If each</w:t>
      </w:r>
      <w:r w:rsidR="007964DC">
        <w:t xml:space="preserve"> </w:t>
      </w:r>
      <w:r w:rsidR="00CD1D1B">
        <w:t>exposure catalog is calibrated individually then the results combined, the residuals will show not only the measurement errors, but also the calibration errors, which could hide the true data quality.</w:t>
      </w:r>
    </w:p>
    <w:p w14:paraId="400162EE" w14:textId="142F3E94" w:rsidR="007964DC" w:rsidRDefault="007B3432" w:rsidP="007964DC">
      <w:pPr>
        <w:pStyle w:val="BodyNoIndent"/>
        <w:spacing w:before="120"/>
        <w:jc w:val="left"/>
      </w:pPr>
      <w:r>
        <w:t xml:space="preserve">For differential photometry, one can </w:t>
      </w:r>
      <w:r w:rsidR="00294E1B">
        <w:t xml:space="preserve">reference </w:t>
      </w:r>
      <w:r>
        <w:t xml:space="preserve">a set of dithered images relative to the first exposure to construct CMDs </w:t>
      </w:r>
      <w:r w:rsidR="00754583">
        <w:t>to evaluate</w:t>
      </w:r>
      <w:r>
        <w:t xml:space="preserve"> scientific results long before they are calibrated.  It is the author’s preference to </w:t>
      </w:r>
      <w:r w:rsidR="00754583">
        <w:t>work</w:t>
      </w:r>
      <w:r>
        <w:t xml:space="preserve"> in “instrumental” units as long as possible, </w:t>
      </w:r>
      <w:r w:rsidR="007964DC">
        <w:t>so as to enable an examination of any systematic trends</w:t>
      </w:r>
      <w:r w:rsidR="00754583">
        <w:t xml:space="preserve"> in the natural units of those trends</w:t>
      </w:r>
      <w:r w:rsidR="007964DC">
        <w:t>.</w:t>
      </w:r>
    </w:p>
    <w:p w14:paraId="41113957" w14:textId="73807B2B" w:rsidR="007B3432" w:rsidRDefault="007964DC" w:rsidP="00352CC9">
      <w:pPr>
        <w:pStyle w:val="BodyNoIndent"/>
        <w:spacing w:before="120"/>
        <w:jc w:val="left"/>
      </w:pPr>
      <w:r>
        <w:t xml:space="preserve">For differential astrometry, one can transform the measurements in various exposures into a common frame, </w:t>
      </w:r>
      <w:proofErr w:type="gramStart"/>
      <w:r w:rsidR="00754583">
        <w:t>e.g.</w:t>
      </w:r>
      <w:proofErr w:type="gramEnd"/>
      <w:r w:rsidR="00754583">
        <w:t xml:space="preserve"> </w:t>
      </w:r>
      <w:r w:rsidR="00CD1D1B">
        <w:t xml:space="preserve">using for this </w:t>
      </w:r>
      <w:r>
        <w:t>the distortion-corrected frame based on the first</w:t>
      </w:r>
      <w:r w:rsidR="00CD1D1B">
        <w:t xml:space="preserve"> long</w:t>
      </w:r>
      <w:r>
        <w:t xml:space="preserve"> exposure.</w:t>
      </w:r>
      <w:r w:rsidR="00CD1D1B">
        <w:t xml:space="preserve">  This allows observations to be kept in pixel units aligned with the axes of the detector for as long as possible, which can be useful for examining unexpected trends (such as CTE errors or distortion errors).</w:t>
      </w:r>
    </w:p>
    <w:p w14:paraId="4CD18CC1" w14:textId="55BD05BF" w:rsidR="007B3432" w:rsidRPr="00CE56F6" w:rsidRDefault="007B3432" w:rsidP="00352CC9">
      <w:pPr>
        <w:pStyle w:val="BodyNoIndent"/>
        <w:spacing w:before="240"/>
        <w:jc w:val="left"/>
        <w:rPr>
          <w:b/>
          <w:bCs/>
          <w:sz w:val="32"/>
          <w:szCs w:val="32"/>
        </w:rPr>
      </w:pPr>
      <w:r>
        <w:rPr>
          <w:b/>
          <w:bCs/>
          <w:sz w:val="32"/>
          <w:szCs w:val="32"/>
        </w:rPr>
        <w:t>6.</w:t>
      </w:r>
      <w:r w:rsidR="00751D4C">
        <w:rPr>
          <w:b/>
          <w:bCs/>
          <w:sz w:val="32"/>
          <w:szCs w:val="32"/>
        </w:rPr>
        <w:t>2</w:t>
      </w:r>
      <w:r w:rsidRPr="00CE56F6">
        <w:rPr>
          <w:b/>
          <w:bCs/>
          <w:sz w:val="32"/>
          <w:szCs w:val="32"/>
        </w:rPr>
        <w:t xml:space="preserve">  A </w:t>
      </w:r>
      <w:r w:rsidR="00A61B9A">
        <w:rPr>
          <w:b/>
          <w:bCs/>
          <w:sz w:val="32"/>
          <w:szCs w:val="32"/>
        </w:rPr>
        <w:t>W</w:t>
      </w:r>
      <w:r w:rsidR="00A61B9A" w:rsidRPr="00CE56F6">
        <w:rPr>
          <w:b/>
          <w:bCs/>
          <w:sz w:val="32"/>
          <w:szCs w:val="32"/>
        </w:rPr>
        <w:t xml:space="preserve">ord </w:t>
      </w:r>
      <w:r w:rsidRPr="00CE56F6">
        <w:rPr>
          <w:b/>
          <w:bCs/>
          <w:sz w:val="32"/>
          <w:szCs w:val="32"/>
        </w:rPr>
        <w:t xml:space="preserve">about </w:t>
      </w:r>
      <w:r w:rsidR="00A61B9A">
        <w:rPr>
          <w:b/>
          <w:bCs/>
          <w:sz w:val="32"/>
          <w:szCs w:val="32"/>
        </w:rPr>
        <w:t>P</w:t>
      </w:r>
      <w:r w:rsidR="00A61B9A" w:rsidRPr="00CE56F6">
        <w:rPr>
          <w:b/>
          <w:bCs/>
          <w:sz w:val="32"/>
          <w:szCs w:val="32"/>
        </w:rPr>
        <w:t xml:space="preserve">hotometric </w:t>
      </w:r>
      <w:r w:rsidR="00A61B9A">
        <w:rPr>
          <w:b/>
          <w:bCs/>
          <w:sz w:val="32"/>
          <w:szCs w:val="32"/>
        </w:rPr>
        <w:t>C</w:t>
      </w:r>
      <w:r w:rsidR="00A61B9A" w:rsidRPr="00CE56F6">
        <w:rPr>
          <w:b/>
          <w:bCs/>
          <w:sz w:val="32"/>
          <w:szCs w:val="32"/>
        </w:rPr>
        <w:t>alibration</w:t>
      </w:r>
    </w:p>
    <w:p w14:paraId="1E11B343" w14:textId="3B729684" w:rsidR="007B3432" w:rsidRDefault="007B3432" w:rsidP="007B3432">
      <w:pPr>
        <w:pStyle w:val="BodyNoIndent"/>
        <w:jc w:val="left"/>
      </w:pPr>
      <w:r>
        <w:t xml:space="preserve">The photometry produced by </w:t>
      </w:r>
      <w:r w:rsidRPr="00931B49">
        <w:rPr>
          <w:rFonts w:ascii="Courier" w:hAnsi="Courier"/>
        </w:rPr>
        <w:t>hst1pass</w:t>
      </w:r>
      <w:r>
        <w:t xml:space="preserve"> is deliberately left uncalibrated</w:t>
      </w:r>
      <w:r w:rsidR="00754583">
        <w:t xml:space="preserve"> for</w:t>
      </w:r>
      <w:r>
        <w:t xml:space="preserve"> several reasons.  One is that the closer we keep the photometry to the detector units (electrons, etc.), the easier it is to evaluate errors and determine whether results are consistent with expectations.   Of course, </w:t>
      </w:r>
      <w:r w:rsidRPr="00751D4C">
        <w:rPr>
          <w:rFonts w:ascii="Courier" w:hAnsi="Courier"/>
        </w:rPr>
        <w:t>hst1pass</w:t>
      </w:r>
      <w:r>
        <w:t xml:space="preserve"> naturally carries around several different versions of the photometry (</w:t>
      </w:r>
      <w:r>
        <w:rPr>
          <w:rFonts w:ascii="Courier" w:hAnsi="Courier"/>
          <w:b/>
          <w:bCs/>
        </w:rPr>
        <w:t>m</w:t>
      </w:r>
      <w:r>
        <w:t xml:space="preserve">, </w:t>
      </w:r>
      <w:r>
        <w:rPr>
          <w:rFonts w:ascii="Courier" w:hAnsi="Courier"/>
          <w:b/>
          <w:bCs/>
        </w:rPr>
        <w:t>M</w:t>
      </w:r>
      <w:r>
        <w:t xml:space="preserve">, </w:t>
      </w:r>
      <w:r>
        <w:rPr>
          <w:rFonts w:ascii="Courier" w:hAnsi="Courier"/>
          <w:b/>
          <w:bCs/>
        </w:rPr>
        <w:t>w</w:t>
      </w:r>
      <w:r>
        <w:t xml:space="preserve">, and </w:t>
      </w:r>
      <w:r w:rsidRPr="00931B49">
        <w:rPr>
          <w:rFonts w:ascii="Courier" w:hAnsi="Courier"/>
          <w:b/>
          <w:bCs/>
        </w:rPr>
        <w:t>W</w:t>
      </w:r>
      <w:r>
        <w:t>), so it shouldn’t be so difficult to carry around something calibrated.  So, there must be another reason.  There are a few.</w:t>
      </w:r>
    </w:p>
    <w:p w14:paraId="2816E171" w14:textId="03D00250" w:rsidR="007B3432" w:rsidRDefault="004C5D76" w:rsidP="007B3432">
      <w:pPr>
        <w:pStyle w:val="BodyNoIndent"/>
        <w:jc w:val="left"/>
      </w:pPr>
      <w:r>
        <w:t>First</w:t>
      </w:r>
      <w:r w:rsidR="00754583">
        <w:t>,</w:t>
      </w:r>
      <w:r>
        <w:t xml:space="preserve"> </w:t>
      </w:r>
      <w:r w:rsidR="00754583">
        <w:t>users should</w:t>
      </w:r>
      <w:r w:rsidR="007B3432">
        <w:t xml:space="preserve"> do their own photometric calibration so that they are aware of its errors and limitations.  A “photons to ApJ” one-stop shop is very difficult to pull off and usually requires large teams to continuously validate.  Furthermore, the absolute photometric calibrations improve and evolve continually, so it would require regular maintenance.  For all these reasons, formal </w:t>
      </w:r>
      <w:r w:rsidR="00D433E5">
        <w:t xml:space="preserve">photometric </w:t>
      </w:r>
      <w:r w:rsidR="007B3432">
        <w:t xml:space="preserve">calibration </w:t>
      </w:r>
      <w:r w:rsidR="00D433E5">
        <w:t xml:space="preserve">must be done after the </w:t>
      </w:r>
      <w:r w:rsidR="00D433E5" w:rsidRPr="00421DA4">
        <w:rPr>
          <w:rFonts w:ascii="Courier" w:hAnsi="Courier"/>
        </w:rPr>
        <w:t>hst</w:t>
      </w:r>
      <w:r w:rsidR="00D433E5">
        <w:rPr>
          <w:rFonts w:ascii="Courier" w:hAnsi="Courier"/>
        </w:rPr>
        <w:t>1pass</w:t>
      </w:r>
      <w:r w:rsidR="00D433E5">
        <w:t xml:space="preserve"> analysis</w:t>
      </w:r>
      <w:r w:rsidR="007B3432">
        <w:t>.</w:t>
      </w:r>
      <w:r w:rsidR="00754583">
        <w:t xml:space="preserve">  See the instrument pages for instructions on how to calibrate HST data.  This can generally be done with either the </w:t>
      </w:r>
      <w:r w:rsidR="00754583" w:rsidRPr="00421DA4">
        <w:rPr>
          <w:rFonts w:ascii="Courier" w:hAnsi="Courier"/>
        </w:rPr>
        <w:t>flt</w:t>
      </w:r>
      <w:r w:rsidR="00754583">
        <w:t>/</w:t>
      </w:r>
      <w:r w:rsidR="00754583" w:rsidRPr="00421DA4">
        <w:rPr>
          <w:rFonts w:ascii="Courier" w:hAnsi="Courier"/>
        </w:rPr>
        <w:t>flc</w:t>
      </w:r>
      <w:r w:rsidR="00754583">
        <w:t xml:space="preserve"> images or with </w:t>
      </w:r>
      <w:r w:rsidR="00754583" w:rsidRPr="00421DA4">
        <w:rPr>
          <w:rFonts w:ascii="Courier" w:hAnsi="Courier"/>
        </w:rPr>
        <w:t>drz</w:t>
      </w:r>
      <w:r w:rsidR="00754583">
        <w:t xml:space="preserve"> images.</w:t>
      </w:r>
    </w:p>
    <w:p w14:paraId="58850923" w14:textId="77777777" w:rsidR="007B3432" w:rsidRDefault="007B3432" w:rsidP="007B3432">
      <w:pPr>
        <w:pStyle w:val="BodyNoIndent"/>
        <w:jc w:val="left"/>
      </w:pPr>
    </w:p>
    <w:p w14:paraId="02BC734A" w14:textId="3EB6245C" w:rsidR="007B3432" w:rsidRPr="00CE56F6" w:rsidRDefault="007B3432" w:rsidP="007B3432">
      <w:pPr>
        <w:pStyle w:val="BodyNoIndent"/>
        <w:jc w:val="left"/>
        <w:rPr>
          <w:b/>
          <w:bCs/>
          <w:sz w:val="32"/>
          <w:szCs w:val="32"/>
        </w:rPr>
      </w:pPr>
      <w:r>
        <w:rPr>
          <w:b/>
          <w:bCs/>
          <w:sz w:val="32"/>
          <w:szCs w:val="32"/>
        </w:rPr>
        <w:t>6.</w:t>
      </w:r>
      <w:r w:rsidR="00300FC7">
        <w:rPr>
          <w:b/>
          <w:bCs/>
          <w:sz w:val="32"/>
          <w:szCs w:val="32"/>
        </w:rPr>
        <w:t>3</w:t>
      </w:r>
      <w:r w:rsidRPr="00CE56F6">
        <w:rPr>
          <w:b/>
          <w:bCs/>
          <w:sz w:val="32"/>
          <w:szCs w:val="32"/>
        </w:rPr>
        <w:t xml:space="preserve">  A </w:t>
      </w:r>
      <w:r w:rsidR="00A61B9A">
        <w:rPr>
          <w:b/>
          <w:bCs/>
          <w:sz w:val="32"/>
          <w:szCs w:val="32"/>
        </w:rPr>
        <w:t>W</w:t>
      </w:r>
      <w:r w:rsidR="00A61B9A" w:rsidRPr="00CE56F6">
        <w:rPr>
          <w:b/>
          <w:bCs/>
          <w:sz w:val="32"/>
          <w:szCs w:val="32"/>
        </w:rPr>
        <w:t xml:space="preserve">ord </w:t>
      </w:r>
      <w:r w:rsidRPr="00CE56F6">
        <w:rPr>
          <w:b/>
          <w:bCs/>
          <w:sz w:val="32"/>
          <w:szCs w:val="32"/>
        </w:rPr>
        <w:t xml:space="preserve">about </w:t>
      </w:r>
      <w:r w:rsidR="00A61B9A">
        <w:rPr>
          <w:b/>
          <w:bCs/>
          <w:sz w:val="32"/>
          <w:szCs w:val="32"/>
        </w:rPr>
        <w:t>Astrometric Calibration</w:t>
      </w:r>
    </w:p>
    <w:p w14:paraId="308AADEE" w14:textId="19CB8FAD" w:rsidR="00DF0E96" w:rsidRDefault="007964DC" w:rsidP="00B015CE">
      <w:pPr>
        <w:pStyle w:val="BodyNoIndent"/>
        <w:jc w:val="left"/>
      </w:pPr>
      <w:r>
        <w:t xml:space="preserve">The GAIA database makes it much easier than ever before to do astrometric calibration.  </w:t>
      </w:r>
      <w:r w:rsidR="00300FC7">
        <w:t xml:space="preserve">There </w:t>
      </w:r>
      <w:r w:rsidR="000E2004">
        <w:t>will soon be</w:t>
      </w:r>
      <w:r w:rsidR="00300FC7">
        <w:t xml:space="preserve"> option </w:t>
      </w:r>
      <w:r w:rsidR="00300FC7" w:rsidRPr="00300FC7">
        <w:rPr>
          <w:rFonts w:ascii="Courier" w:hAnsi="Courier"/>
        </w:rPr>
        <w:t>GAIADB</w:t>
      </w:r>
      <w:r w:rsidR="00300FC7">
        <w:t xml:space="preserve"> on the </w:t>
      </w:r>
      <w:r w:rsidR="00300FC7" w:rsidRPr="00300FC7">
        <w:rPr>
          <w:rFonts w:ascii="Courier" w:hAnsi="Courier"/>
        </w:rPr>
        <w:t>hst1pass</w:t>
      </w:r>
      <w:r w:rsidR="00300FC7">
        <w:t xml:space="preserve"> command line to do absolute calibration based on the GAIA DR3 catalog, but the quality of </w:t>
      </w:r>
      <w:r w:rsidR="00B015CE">
        <w:t xml:space="preserve">that </w:t>
      </w:r>
      <w:r w:rsidR="00300FC7">
        <w:t xml:space="preserve">calibration depends on the quality of the match to image stars, which is hard to guarantee in an automated routine.  </w:t>
      </w:r>
      <w:r w:rsidR="00B015CE">
        <w:t>Note, too</w:t>
      </w:r>
      <w:r w:rsidR="00DF0E96">
        <w:t>, that the best-</w:t>
      </w:r>
      <w:r w:rsidR="00DF0E96">
        <w:lastRenderedPageBreak/>
        <w:t xml:space="preserve">measured stars in the GAIA catalog are often saturated in HST images.  Similarly, the best-measured stars by typical HST images often have large measurement errors in GAIA, or are too faint to be included in the catalog.  </w:t>
      </w:r>
      <w:r w:rsidR="0062406B">
        <w:t>Therefore</w:t>
      </w:r>
      <w:r w:rsidR="00DF0E96">
        <w:t>, it is often a challenge to do an absolute calibration with the</w:t>
      </w:r>
      <w:r w:rsidR="0062406B">
        <w:t xml:space="preserve"> best</w:t>
      </w:r>
      <w:r w:rsidR="00DF0E96">
        <w:t xml:space="preserve"> precision of either catalog.</w:t>
      </w:r>
    </w:p>
    <w:p w14:paraId="187C0FC3" w14:textId="77777777" w:rsidR="00CD1D1B" w:rsidRDefault="00CD1D1B" w:rsidP="007B3432">
      <w:pPr>
        <w:pStyle w:val="BodyNoIndent"/>
        <w:jc w:val="left"/>
      </w:pPr>
    </w:p>
    <w:p w14:paraId="61749ABF" w14:textId="4F25D6A2" w:rsidR="007B3432" w:rsidRPr="00CE56F6" w:rsidRDefault="007B3432" w:rsidP="007B3432">
      <w:pPr>
        <w:pStyle w:val="BodyNoIndent"/>
        <w:jc w:val="left"/>
        <w:rPr>
          <w:b/>
          <w:bCs/>
          <w:sz w:val="32"/>
          <w:szCs w:val="32"/>
        </w:rPr>
      </w:pPr>
      <w:r>
        <w:rPr>
          <w:b/>
          <w:bCs/>
          <w:sz w:val="32"/>
          <w:szCs w:val="32"/>
        </w:rPr>
        <w:t>6.</w:t>
      </w:r>
      <w:r w:rsidR="0062406B">
        <w:rPr>
          <w:b/>
          <w:bCs/>
          <w:sz w:val="32"/>
          <w:szCs w:val="32"/>
        </w:rPr>
        <w:t>4</w:t>
      </w:r>
      <w:r w:rsidR="0062406B" w:rsidRPr="00CE56F6">
        <w:rPr>
          <w:b/>
          <w:bCs/>
          <w:sz w:val="32"/>
          <w:szCs w:val="32"/>
        </w:rPr>
        <w:t xml:space="preserve">  </w:t>
      </w:r>
      <w:r w:rsidRPr="00CE56F6">
        <w:rPr>
          <w:b/>
          <w:bCs/>
          <w:sz w:val="32"/>
          <w:szCs w:val="32"/>
        </w:rPr>
        <w:t xml:space="preserve">A </w:t>
      </w:r>
      <w:r w:rsidR="00A61B9A">
        <w:rPr>
          <w:b/>
          <w:bCs/>
          <w:sz w:val="32"/>
          <w:szCs w:val="32"/>
        </w:rPr>
        <w:t>W</w:t>
      </w:r>
      <w:r w:rsidR="00A61B9A" w:rsidRPr="00CE56F6">
        <w:rPr>
          <w:b/>
          <w:bCs/>
          <w:sz w:val="32"/>
          <w:szCs w:val="32"/>
        </w:rPr>
        <w:t xml:space="preserve">ord </w:t>
      </w:r>
      <w:r w:rsidRPr="00CE56F6">
        <w:rPr>
          <w:b/>
          <w:bCs/>
          <w:sz w:val="32"/>
          <w:szCs w:val="32"/>
        </w:rPr>
        <w:t xml:space="preserve">about </w:t>
      </w:r>
      <w:r w:rsidR="00A61B9A">
        <w:rPr>
          <w:b/>
          <w:bCs/>
          <w:sz w:val="32"/>
          <w:szCs w:val="32"/>
        </w:rPr>
        <w:t>Astrometric Transformations</w:t>
      </w:r>
    </w:p>
    <w:p w14:paraId="053CCBF6" w14:textId="5BB5CE4B" w:rsidR="005B37F2" w:rsidRDefault="005B37F2" w:rsidP="005B37F2">
      <w:pPr>
        <w:pStyle w:val="BodyNoIndent"/>
        <w:jc w:val="left"/>
      </w:pPr>
      <w:r>
        <w:t>It is worth considering that</w:t>
      </w:r>
      <w:r w:rsidR="00686277">
        <w:t>—</w:t>
      </w:r>
      <w:r>
        <w:t>as with photometry</w:t>
      </w:r>
      <w:r w:rsidR="00686277">
        <w:t>—</w:t>
      </w:r>
      <w:r>
        <w:t>astrometric measurements are much more accurate in a differential sense than they are in an absolute sense.  And relative measurements of stars that are close to each other are more accurate than measurements of stars on different sides of a detector, or even worse, on different sides of a mosaicked field.</w:t>
      </w:r>
      <w:r w:rsidR="004C5D76">
        <w:t xml:space="preserve"> </w:t>
      </w:r>
      <w:r>
        <w:t xml:space="preserve">For this reason, when making a critically careful differential measurement, it is important to consider carefully which stars </w:t>
      </w:r>
      <w:r w:rsidR="00905C6B">
        <w:t>to use</w:t>
      </w:r>
      <w:r>
        <w:t xml:space="preserve"> in the transformation.  </w:t>
      </w:r>
      <w:r w:rsidR="00905C6B">
        <w:t xml:space="preserve">Often, basing the </w:t>
      </w:r>
      <w:r>
        <w:t>transformations on a local set of stars of similar brightness to the target</w:t>
      </w:r>
      <w:r w:rsidR="00905C6B">
        <w:t xml:space="preserve"> will result in the best measurement</w:t>
      </w:r>
      <w:r>
        <w:t>.</w:t>
      </w:r>
      <w:r w:rsidR="00686277">
        <w:t xml:space="preserve">  In this say, many CTE-related issues can drop out.</w:t>
      </w:r>
    </w:p>
    <w:p w14:paraId="5D494AA6" w14:textId="4C888BD5" w:rsidR="005B37F2" w:rsidRDefault="005B37F2" w:rsidP="005B37F2">
      <w:pPr>
        <w:pStyle w:val="BodyNoIndent"/>
        <w:jc w:val="left"/>
      </w:pPr>
      <w:r>
        <w:t xml:space="preserve">In </w:t>
      </w:r>
      <w:r w:rsidRPr="005B37F2">
        <w:rPr>
          <w:b/>
          <w:bCs/>
          <w:color w:val="0070C0"/>
        </w:rPr>
        <w:t>Appendix D</w:t>
      </w:r>
      <w:r>
        <w:t xml:space="preserve">, we evaluate the quality of the distortion solutions.  </w:t>
      </w:r>
      <w:r w:rsidR="00905C6B">
        <w:t>Based on</w:t>
      </w:r>
      <w:r>
        <w:t xml:space="preserve"> average</w:t>
      </w:r>
      <w:r w:rsidR="009F11AC">
        <w:t>-</w:t>
      </w:r>
      <w:r>
        <w:t>RMS</w:t>
      </w:r>
      <w:r w:rsidR="00905C6B">
        <w:t xml:space="preserve"> errors</w:t>
      </w:r>
      <w:r>
        <w:t>, they are generally accurate and stable (in a non-linear sense) to better than 0.02 pixel</w:t>
      </w:r>
      <w:r w:rsidR="00905C6B">
        <w:t>, but users should always</w:t>
      </w:r>
      <w:r>
        <w:t xml:space="preserve"> look at residuals and make sure that there are no </w:t>
      </w:r>
      <w:r w:rsidR="00804A59">
        <w:t xml:space="preserve">unanticipated </w:t>
      </w:r>
      <w:r>
        <w:t>sources of error</w:t>
      </w:r>
      <w:r w:rsidR="00804A59">
        <w:t>.</w:t>
      </w:r>
    </w:p>
    <w:p w14:paraId="0B641E3A" w14:textId="5BD4B013" w:rsidR="00804A59" w:rsidRDefault="00804A59" w:rsidP="005B37F2">
      <w:pPr>
        <w:pStyle w:val="BodyNoIndent"/>
        <w:jc w:val="left"/>
      </w:pPr>
      <w:r>
        <w:t xml:space="preserve">We strongly recommend </w:t>
      </w:r>
      <w:r w:rsidR="00905C6B">
        <w:t xml:space="preserve">using </w:t>
      </w:r>
      <w:r>
        <w:t>full 6-parameter linear transformations when converting positions from one distortion-corrected frame to another</w:t>
      </w:r>
      <w:r w:rsidR="00905C6B">
        <w:t xml:space="preserve"> (see</w:t>
      </w:r>
      <w:r>
        <w:t xml:space="preserve"> </w:t>
      </w:r>
      <w:r w:rsidRPr="00804A59">
        <w:rPr>
          <w:b/>
          <w:bCs/>
          <w:color w:val="0070C0"/>
        </w:rPr>
        <w:t>Appendix T</w:t>
      </w:r>
      <w:r w:rsidR="00905C6B">
        <w:t>)</w:t>
      </w:r>
      <w:r>
        <w:t xml:space="preserve">.  </w:t>
      </w:r>
      <w:r w:rsidR="004C5D76">
        <w:t xml:space="preserve"> </w:t>
      </w:r>
      <w:r>
        <w:t xml:space="preserve">The basis of these transformations is a set of associated coordinates for </w:t>
      </w:r>
      <w:r w:rsidRPr="00300FC7">
        <w:rPr>
          <w:i/>
          <w:iCs/>
        </w:rPr>
        <w:t>N</w:t>
      </w:r>
      <w:r>
        <w:t xml:space="preserve"> stars, with one set in the starting frame (</w:t>
      </w:r>
      <w:r w:rsidRPr="00300FC7">
        <w:rPr>
          <w:i/>
          <w:iCs/>
        </w:rPr>
        <w:t>x</w:t>
      </w:r>
      <w:r w:rsidRPr="00300FC7">
        <w:rPr>
          <w:vertAlign w:val="subscript"/>
        </w:rPr>
        <w:t>1</w:t>
      </w:r>
      <w:r>
        <w:t>,</w:t>
      </w:r>
      <w:r w:rsidRPr="00300FC7">
        <w:rPr>
          <w:i/>
          <w:iCs/>
        </w:rPr>
        <w:t>y</w:t>
      </w:r>
      <w:r w:rsidRPr="00300FC7">
        <w:rPr>
          <w:vertAlign w:val="subscript"/>
        </w:rPr>
        <w:t>1</w:t>
      </w:r>
      <w:r>
        <w:t>) and another set in the destination frame (</w:t>
      </w:r>
      <w:r w:rsidRPr="00300FC7">
        <w:rPr>
          <w:i/>
          <w:iCs/>
        </w:rPr>
        <w:t>x</w:t>
      </w:r>
      <w:r w:rsidRPr="00300FC7">
        <w:rPr>
          <w:vertAlign w:val="subscript"/>
        </w:rPr>
        <w:t>2</w:t>
      </w:r>
      <w:r>
        <w:t>,</w:t>
      </w:r>
      <w:r w:rsidRPr="00300FC7">
        <w:rPr>
          <w:i/>
          <w:iCs/>
        </w:rPr>
        <w:t>y</w:t>
      </w:r>
      <w:r w:rsidRPr="00300FC7">
        <w:rPr>
          <w:vertAlign w:val="subscript"/>
        </w:rPr>
        <w:t>2</w:t>
      </w:r>
      <w:r>
        <w:t xml:space="preserve">).  Choosing which stars to use for transformations, and determining whether individual stars should be rejected </w:t>
      </w:r>
      <w:r w:rsidR="00905C6B">
        <w:t>to optimize</w:t>
      </w:r>
      <w:r>
        <w:t xml:space="preserve"> the transformations is very much an art</w:t>
      </w:r>
      <w:r w:rsidR="00905C6B">
        <w:t>form</w:t>
      </w:r>
      <w:r>
        <w:t>.</w:t>
      </w:r>
      <w:r w:rsidR="0011509D">
        <w:t xml:space="preserve">  It is beyond the scope of this document to delve into these details, but suffice it to say it is worth putting </w:t>
      </w:r>
      <w:r w:rsidR="00905C6B">
        <w:t>considerable</w:t>
      </w:r>
      <w:r w:rsidR="0011509D">
        <w:t xml:space="preserve"> attention into the stars you use as a reference.</w:t>
      </w:r>
      <w:r w:rsidR="00DF4131">
        <w:t xml:space="preserve">  </w:t>
      </w:r>
      <w:r w:rsidR="00905C6B">
        <w:t xml:space="preserve">On a final note, the </w:t>
      </w:r>
      <w:r w:rsidR="004C5D76">
        <w:t>author</w:t>
      </w:r>
      <w:r w:rsidR="00DF4131">
        <w:t xml:space="preserve"> find</w:t>
      </w:r>
      <w:r w:rsidR="004C5D76">
        <w:t>s</w:t>
      </w:r>
      <w:r w:rsidR="00DF4131">
        <w:t xml:space="preserve"> that weighting </w:t>
      </w:r>
      <w:r w:rsidR="004C5D76">
        <w:t>stars used in the transformation</w:t>
      </w:r>
      <w:r w:rsidR="00DF4131">
        <w:t xml:space="preserve"> can often </w:t>
      </w:r>
      <w:r w:rsidR="009F11AC">
        <w:t>cause</w:t>
      </w:r>
      <w:r w:rsidR="00DF4131">
        <w:t xml:space="preserve"> more trouble than it’s worth; it is best to find a set of stars that you can presume to be equally well measured in each frame</w:t>
      </w:r>
      <w:r w:rsidR="00CB3AEB">
        <w:rPr>
          <w:rStyle w:val="FootnoteReference"/>
        </w:rPr>
        <w:footnoteReference w:id="17"/>
      </w:r>
      <w:r w:rsidR="00DF4131">
        <w:t>, then evaluate which star</w:t>
      </w:r>
      <w:r w:rsidR="00CB3AEB">
        <w:t>s</w:t>
      </w:r>
      <w:r w:rsidR="00DF4131">
        <w:t xml:space="preserve"> have consistent positions in the two frames</w:t>
      </w:r>
      <w:r w:rsidR="009F11AC">
        <w:t xml:space="preserve"> such that they can be used to inform us about the transformations</w:t>
      </w:r>
      <w:r w:rsidR="00DF4131">
        <w:rPr>
          <w:rStyle w:val="FootnoteReference"/>
        </w:rPr>
        <w:footnoteReference w:id="18"/>
      </w:r>
      <w:r w:rsidR="00DF4131">
        <w:t xml:space="preserve">. </w:t>
      </w:r>
      <w:r w:rsidR="00CB3AEB">
        <w:t xml:space="preserve"> One can then reject</w:t>
      </w:r>
      <w:r w:rsidR="009F11AC">
        <w:t>—</w:t>
      </w:r>
      <w:r w:rsidR="00CB3AEB">
        <w:t>one by one or by some sigma-clipping algorithm</w:t>
      </w:r>
      <w:r w:rsidR="009F11AC">
        <w:t>—</w:t>
      </w:r>
      <w:r w:rsidR="00CB3AEB">
        <w:t>stars that are inconsistent</w:t>
      </w:r>
      <w:r w:rsidR="00CD2952">
        <w:t>, thereby</w:t>
      </w:r>
      <w:r w:rsidR="0062406B">
        <w:t xml:space="preserve"> </w:t>
      </w:r>
      <w:r w:rsidR="00CB3AEB">
        <w:t>iteratively hom</w:t>
      </w:r>
      <w:r w:rsidR="00CD2952">
        <w:t xml:space="preserve">ing </w:t>
      </w:r>
      <w:r w:rsidR="00CB3AEB">
        <w:t>in on the optimal transformations.</w:t>
      </w:r>
    </w:p>
    <w:p w14:paraId="129F7CC2" w14:textId="2380264B" w:rsidR="00686277" w:rsidRDefault="00686277">
      <w:pPr>
        <w:rPr>
          <w:rFonts w:ascii="Times" w:hAnsi="Times"/>
          <w:color w:val="000000"/>
        </w:rPr>
      </w:pPr>
      <w:r>
        <w:br w:type="page"/>
      </w:r>
    </w:p>
    <w:p w14:paraId="17419D2B" w14:textId="37929E07" w:rsidR="00EE18FA" w:rsidRPr="006413D7" w:rsidRDefault="00EE18FA" w:rsidP="00BF0647">
      <w:pPr>
        <w:pStyle w:val="HeadSect"/>
        <w:rPr>
          <w:sz w:val="32"/>
          <w:szCs w:val="28"/>
        </w:rPr>
      </w:pPr>
      <w:r>
        <w:rPr>
          <w:sz w:val="32"/>
          <w:szCs w:val="28"/>
        </w:rPr>
        <w:lastRenderedPageBreak/>
        <w:t xml:space="preserve">Some </w:t>
      </w:r>
      <w:r w:rsidR="00A61B9A">
        <w:rPr>
          <w:sz w:val="32"/>
          <w:szCs w:val="28"/>
        </w:rPr>
        <w:t>Use Cases</w:t>
      </w:r>
    </w:p>
    <w:p w14:paraId="72EE848C" w14:textId="11D6DD9D" w:rsidR="00EE18FA" w:rsidRDefault="00EE18FA" w:rsidP="00AF061F">
      <w:pPr>
        <w:pStyle w:val="BodyNoIndent"/>
        <w:jc w:val="left"/>
        <w:rPr>
          <w:color w:val="000000" w:themeColor="text1"/>
        </w:rPr>
      </w:pPr>
      <w:r w:rsidRPr="00EE18FA">
        <w:rPr>
          <w:color w:val="000000" w:themeColor="text1"/>
        </w:rPr>
        <w:t>The USE_CASE directory</w:t>
      </w:r>
      <w:r>
        <w:rPr>
          <w:color w:val="000000" w:themeColor="text1"/>
        </w:rPr>
        <w:t xml:space="preserve"> on the </w:t>
      </w:r>
      <w:r w:rsidRPr="00F713AF">
        <w:rPr>
          <w:rFonts w:ascii="Courier" w:hAnsi="Courier"/>
          <w:color w:val="000000" w:themeColor="text1"/>
        </w:rPr>
        <w:t>hst1pass</w:t>
      </w:r>
      <w:r>
        <w:rPr>
          <w:color w:val="000000" w:themeColor="text1"/>
        </w:rPr>
        <w:t xml:space="preserve"> server site </w:t>
      </w:r>
      <w:r w:rsidR="00F713AF">
        <w:rPr>
          <w:color w:val="000000" w:themeColor="text1"/>
        </w:rPr>
        <w:t xml:space="preserve">(see </w:t>
      </w:r>
      <w:r w:rsidR="00F713AF" w:rsidRPr="00F713AF">
        <w:rPr>
          <w:b/>
          <w:bCs/>
          <w:color w:val="0070C0"/>
        </w:rPr>
        <w:t>Section 2</w:t>
      </w:r>
      <w:r w:rsidR="00F713AF">
        <w:rPr>
          <w:color w:val="000000" w:themeColor="text1"/>
        </w:rPr>
        <w:t xml:space="preserve">) </w:t>
      </w:r>
      <w:r>
        <w:rPr>
          <w:color w:val="000000" w:themeColor="text1"/>
        </w:rPr>
        <w:t>has several sub-directories that provide specific examples</w:t>
      </w:r>
      <w:r w:rsidR="007113F2">
        <w:rPr>
          <w:color w:val="000000" w:themeColor="text1"/>
        </w:rPr>
        <w:t>.  We do</w:t>
      </w:r>
      <w:r>
        <w:rPr>
          <w:color w:val="000000" w:themeColor="text1"/>
        </w:rPr>
        <w:t xml:space="preserve"> not supply </w:t>
      </w:r>
      <w:r w:rsidR="00D15104">
        <w:rPr>
          <w:color w:val="000000" w:themeColor="text1"/>
        </w:rPr>
        <w:t xml:space="preserve">all </w:t>
      </w:r>
      <w:r>
        <w:rPr>
          <w:color w:val="000000" w:themeColor="text1"/>
        </w:rPr>
        <w:t>the images used here; only the output files.  Users can download them separately</w:t>
      </w:r>
      <w:r w:rsidR="007113F2">
        <w:rPr>
          <w:color w:val="000000" w:themeColor="text1"/>
        </w:rPr>
        <w:t xml:space="preserve"> from MAST, if </w:t>
      </w:r>
      <w:r w:rsidR="00D15104">
        <w:rPr>
          <w:color w:val="000000" w:themeColor="text1"/>
        </w:rPr>
        <w:t>they desire to repeat the use cases for themselves</w:t>
      </w:r>
      <w:r>
        <w:rPr>
          <w:color w:val="000000" w:themeColor="text1"/>
        </w:rPr>
        <w:t>.</w:t>
      </w:r>
    </w:p>
    <w:p w14:paraId="7ADA0664" w14:textId="4B9B3C89" w:rsidR="00854A03" w:rsidRDefault="00EE18FA" w:rsidP="00657A68">
      <w:pPr>
        <w:pStyle w:val="BodyNoIndent"/>
        <w:numPr>
          <w:ilvl w:val="0"/>
          <w:numId w:val="29"/>
        </w:numPr>
        <w:jc w:val="left"/>
        <w:rPr>
          <w:color w:val="000000" w:themeColor="text1"/>
        </w:rPr>
      </w:pPr>
      <w:r w:rsidRPr="00854A03">
        <w:rPr>
          <w:color w:val="000000" w:themeColor="text1"/>
        </w:rPr>
        <w:t>USE CASE #1:  Using a perturbation PSF</w:t>
      </w:r>
      <w:r w:rsidR="00486F22" w:rsidRPr="00854A03">
        <w:rPr>
          <w:color w:val="000000" w:themeColor="text1"/>
        </w:rPr>
        <w:t xml:space="preserve">, </w:t>
      </w:r>
      <w:r w:rsidR="00F713AF">
        <w:rPr>
          <w:color w:val="000000" w:themeColor="text1"/>
        </w:rPr>
        <w:t xml:space="preserve">examining </w:t>
      </w:r>
      <w:r w:rsidR="00486F22" w:rsidRPr="00854A03">
        <w:rPr>
          <w:color w:val="000000" w:themeColor="text1"/>
        </w:rPr>
        <w:t>subtracted images</w:t>
      </w:r>
    </w:p>
    <w:p w14:paraId="09957A37" w14:textId="77777777" w:rsidR="00854A03" w:rsidRDefault="00EE18FA" w:rsidP="00172192">
      <w:pPr>
        <w:pStyle w:val="BodyNoIndent"/>
        <w:numPr>
          <w:ilvl w:val="0"/>
          <w:numId w:val="29"/>
        </w:numPr>
        <w:jc w:val="left"/>
        <w:rPr>
          <w:color w:val="000000" w:themeColor="text1"/>
        </w:rPr>
      </w:pPr>
      <w:r w:rsidRPr="00854A03">
        <w:rPr>
          <w:color w:val="000000" w:themeColor="text1"/>
        </w:rPr>
        <w:t>USE CASE #2:  Finding the stars</w:t>
      </w:r>
      <w:r w:rsidR="00486F22" w:rsidRPr="00854A03">
        <w:rPr>
          <w:color w:val="000000" w:themeColor="text1"/>
        </w:rPr>
        <w:t xml:space="preserve"> in a UDF image</w:t>
      </w:r>
    </w:p>
    <w:p w14:paraId="14C91F58" w14:textId="77777777" w:rsidR="00D15104" w:rsidRDefault="00D15104" w:rsidP="00D15104">
      <w:pPr>
        <w:pStyle w:val="BodyNoIndent"/>
        <w:numPr>
          <w:ilvl w:val="0"/>
          <w:numId w:val="29"/>
        </w:numPr>
        <w:jc w:val="left"/>
        <w:rPr>
          <w:rFonts w:ascii="Courier" w:hAnsi="Courier"/>
          <w:color w:val="000000" w:themeColor="text1"/>
        </w:rPr>
      </w:pPr>
      <w:r w:rsidRPr="00854A03">
        <w:rPr>
          <w:color w:val="000000" w:themeColor="text1"/>
        </w:rPr>
        <w:t>USE CASE #</w:t>
      </w:r>
      <w:r>
        <w:rPr>
          <w:color w:val="000000" w:themeColor="text1"/>
        </w:rPr>
        <w:t>3</w:t>
      </w:r>
      <w:r w:rsidRPr="00854A03">
        <w:rPr>
          <w:color w:val="000000" w:themeColor="text1"/>
        </w:rPr>
        <w:t xml:space="preserve">:  </w:t>
      </w:r>
      <w:r>
        <w:rPr>
          <w:color w:val="000000" w:themeColor="text1"/>
        </w:rPr>
        <w:t>Measuring CMD p</w:t>
      </w:r>
      <w:r w:rsidRPr="00854A03">
        <w:rPr>
          <w:color w:val="000000" w:themeColor="text1"/>
        </w:rPr>
        <w:t>hotometry of an ultra-faint dwarf, with AS tests</w:t>
      </w:r>
    </w:p>
    <w:p w14:paraId="0F9EA136" w14:textId="77777777" w:rsidR="00D15104" w:rsidRPr="00854A03" w:rsidRDefault="00D15104" w:rsidP="00D15104">
      <w:pPr>
        <w:pStyle w:val="BodyNoIndent"/>
        <w:numPr>
          <w:ilvl w:val="0"/>
          <w:numId w:val="29"/>
        </w:numPr>
        <w:jc w:val="left"/>
        <w:rPr>
          <w:rFonts w:ascii="Courier" w:hAnsi="Courier"/>
          <w:color w:val="000000" w:themeColor="text1"/>
        </w:rPr>
      </w:pPr>
      <w:r>
        <w:rPr>
          <w:color w:val="000000" w:themeColor="text1"/>
        </w:rPr>
        <w:t xml:space="preserve">USE CASE #4:  Examining a time-series with </w:t>
      </w:r>
      <w:r w:rsidRPr="00F713AF">
        <w:rPr>
          <w:rFonts w:ascii="Courier" w:hAnsi="Courier"/>
          <w:color w:val="000000" w:themeColor="text1"/>
        </w:rPr>
        <w:t>hst2collate</w:t>
      </w:r>
    </w:p>
    <w:p w14:paraId="2AFE7301" w14:textId="79A3BE0E" w:rsidR="00854A03" w:rsidRPr="00F713AF" w:rsidRDefault="00EE18FA" w:rsidP="00934365">
      <w:pPr>
        <w:pStyle w:val="BodyNoIndent"/>
        <w:numPr>
          <w:ilvl w:val="0"/>
          <w:numId w:val="29"/>
        </w:numPr>
        <w:jc w:val="left"/>
        <w:rPr>
          <w:rFonts w:ascii="Courier" w:hAnsi="Courier"/>
          <w:color w:val="000000" w:themeColor="text1"/>
        </w:rPr>
      </w:pPr>
      <w:r w:rsidRPr="00854A03">
        <w:rPr>
          <w:color w:val="000000" w:themeColor="text1"/>
        </w:rPr>
        <w:t>USE CASE #</w:t>
      </w:r>
      <w:r w:rsidR="00D15104">
        <w:rPr>
          <w:color w:val="000000" w:themeColor="text1"/>
        </w:rPr>
        <w:t>5</w:t>
      </w:r>
      <w:r w:rsidRPr="00854A03">
        <w:rPr>
          <w:color w:val="000000" w:themeColor="text1"/>
        </w:rPr>
        <w:t xml:space="preserve">: </w:t>
      </w:r>
      <w:r w:rsidR="00486F22" w:rsidRPr="00854A03">
        <w:rPr>
          <w:color w:val="000000" w:themeColor="text1"/>
        </w:rPr>
        <w:t xml:space="preserve"> </w:t>
      </w:r>
      <w:r w:rsidR="00F713AF">
        <w:rPr>
          <w:color w:val="000000" w:themeColor="text1"/>
        </w:rPr>
        <w:t>Generating a</w:t>
      </w:r>
      <w:r w:rsidRPr="00854A03">
        <w:rPr>
          <w:color w:val="000000" w:themeColor="text1"/>
        </w:rPr>
        <w:t xml:space="preserve"> mask for saturated stars</w:t>
      </w:r>
    </w:p>
    <w:p w14:paraId="5AEEDCD5" w14:textId="733B1482" w:rsidR="00686277" w:rsidRDefault="00686277">
      <w:pPr>
        <w:rPr>
          <w:rFonts w:ascii="Courier" w:hAnsi="Courier"/>
          <w:color w:val="000000" w:themeColor="text1"/>
        </w:rPr>
      </w:pPr>
      <w:r>
        <w:rPr>
          <w:rFonts w:ascii="Courier" w:hAnsi="Courier"/>
          <w:color w:val="000000" w:themeColor="text1"/>
        </w:rPr>
        <w:br w:type="page"/>
      </w:r>
    </w:p>
    <w:p w14:paraId="1A9B5522" w14:textId="424ABAFC" w:rsidR="00922351" w:rsidRPr="00922351" w:rsidRDefault="00922351" w:rsidP="00922351">
      <w:pPr>
        <w:pStyle w:val="HeadSect"/>
        <w:rPr>
          <w:sz w:val="32"/>
          <w:szCs w:val="28"/>
        </w:rPr>
      </w:pPr>
      <w:r>
        <w:rPr>
          <w:sz w:val="32"/>
          <w:szCs w:val="28"/>
        </w:rPr>
        <w:lastRenderedPageBreak/>
        <w:t xml:space="preserve">Final </w:t>
      </w:r>
      <w:r w:rsidR="00A61B9A">
        <w:rPr>
          <w:sz w:val="32"/>
          <w:szCs w:val="28"/>
        </w:rPr>
        <w:t>Notes</w:t>
      </w:r>
    </w:p>
    <w:p w14:paraId="5936307C" w14:textId="1DA1ED73" w:rsidR="00922351" w:rsidRPr="00922351" w:rsidRDefault="00922351" w:rsidP="00480192">
      <w:pPr>
        <w:pStyle w:val="BodyNoIndent"/>
        <w:jc w:val="left"/>
        <w:rPr>
          <w:b/>
          <w:bCs/>
          <w:sz w:val="28"/>
          <w:szCs w:val="28"/>
        </w:rPr>
      </w:pPr>
      <w:r w:rsidRPr="00922351">
        <w:rPr>
          <w:b/>
          <w:bCs/>
          <w:sz w:val="28"/>
          <w:szCs w:val="28"/>
        </w:rPr>
        <w:t>8.1 Disclaimer</w:t>
      </w:r>
    </w:p>
    <w:p w14:paraId="088C704C" w14:textId="29953381" w:rsidR="00854A03" w:rsidRDefault="00A26864" w:rsidP="007113F2">
      <w:pPr>
        <w:pStyle w:val="BodyNoIndent"/>
        <w:jc w:val="left"/>
      </w:pPr>
      <w:r>
        <w:t xml:space="preserve">While the </w:t>
      </w:r>
      <w:r w:rsidRPr="00A26864">
        <w:rPr>
          <w:rFonts w:ascii="Courier" w:hAnsi="Courier"/>
        </w:rPr>
        <w:t>hst1pass</w:t>
      </w:r>
      <w:r>
        <w:t xml:space="preserve"> routine has undergone significant testing</w:t>
      </w:r>
      <w:r w:rsidR="00854A03">
        <w:t xml:space="preserve"> over its many years of use and development</w:t>
      </w:r>
      <w:r>
        <w:t>, m</w:t>
      </w:r>
      <w:r w:rsidR="00B60DB6">
        <w:t xml:space="preserve">any of its capabilities have been added recently and as such have yet to be thoroughly tested.  </w:t>
      </w:r>
      <w:r w:rsidR="007113F2">
        <w:t>Thus, p</w:t>
      </w:r>
      <w:r w:rsidR="00922351">
        <w:t>lease don’t trust the code blindly, but examine its output</w:t>
      </w:r>
      <w:r w:rsidR="007113F2">
        <w:t xml:space="preserve">, refer to this manual and the </w:t>
      </w:r>
      <w:r w:rsidR="007113F2" w:rsidRPr="00922351">
        <w:rPr>
          <w:rFonts w:ascii="Courier" w:hAnsi="Courier"/>
        </w:rPr>
        <w:t>FAQ.txt</w:t>
      </w:r>
      <w:r w:rsidR="007113F2">
        <w:t xml:space="preserve"> file, perform checks and cross-checks, and investigate whether the results make sense.</w:t>
      </w:r>
      <w:r w:rsidR="00854A03">
        <w:t xml:space="preserve"> </w:t>
      </w:r>
      <w:r w:rsidR="007113F2">
        <w:t xml:space="preserve"> </w:t>
      </w:r>
      <w:r w:rsidR="00854A03">
        <w:t>If</w:t>
      </w:r>
      <w:r w:rsidR="00686277">
        <w:t>,</w:t>
      </w:r>
      <w:r w:rsidR="00854A03">
        <w:t xml:space="preserve"> after trying </w:t>
      </w:r>
      <w:r w:rsidR="007113F2">
        <w:t xml:space="preserve">all the suggestions in the FAQ file, </w:t>
      </w:r>
      <w:r w:rsidR="00A36809">
        <w:t>results still do no not make sense</w:t>
      </w:r>
      <w:r w:rsidR="00854A03">
        <w:t xml:space="preserve">, then feel free to contact </w:t>
      </w:r>
      <w:r w:rsidR="00A36809">
        <w:t>help@stsci.edu</w:t>
      </w:r>
      <w:r w:rsidR="00854A03">
        <w:t xml:space="preserve">.  </w:t>
      </w:r>
    </w:p>
    <w:p w14:paraId="78E7F650" w14:textId="16E38B9E" w:rsidR="00A26864" w:rsidRDefault="00854A03" w:rsidP="00480192">
      <w:pPr>
        <w:pStyle w:val="BodyNoIndent"/>
        <w:jc w:val="left"/>
      </w:pPr>
      <w:r>
        <w:t xml:space="preserve">Also, if </w:t>
      </w:r>
      <w:r w:rsidR="00A36809">
        <w:t>there are things</w:t>
      </w:r>
      <w:r>
        <w:t xml:space="preserve"> you like or don’t like about </w:t>
      </w:r>
      <w:r w:rsidR="009F11AC">
        <w:t>the routine</w:t>
      </w:r>
      <w:r>
        <w:t xml:space="preserve">, </w:t>
      </w:r>
      <w:r w:rsidR="00D433E5">
        <w:t>please bring these to our attention</w:t>
      </w:r>
      <w:r w:rsidR="00A36809">
        <w:t xml:space="preserve"> as well</w:t>
      </w:r>
      <w:r>
        <w:t xml:space="preserve">.  If you think of ways </w:t>
      </w:r>
      <w:r w:rsidR="00922351">
        <w:t xml:space="preserve">in which </w:t>
      </w:r>
      <w:r>
        <w:t xml:space="preserve">it could be improved, </w:t>
      </w:r>
      <w:r w:rsidR="009F11AC">
        <w:t>then share that as well</w:t>
      </w:r>
      <w:r>
        <w:t>.</w:t>
      </w:r>
      <w:r w:rsidR="00C81F45">
        <w:t xml:space="preserve">  </w:t>
      </w:r>
      <w:r w:rsidR="00922351">
        <w:t xml:space="preserve">If you read over the list of possible future bells and whistles in </w:t>
      </w:r>
      <w:r w:rsidR="00922351" w:rsidRPr="00922351">
        <w:rPr>
          <w:b/>
          <w:bCs/>
          <w:color w:val="0070C0"/>
        </w:rPr>
        <w:t>Appendix Z</w:t>
      </w:r>
      <w:r w:rsidR="00922351">
        <w:t xml:space="preserve"> and find that one of those tools would be especially useful to your science, </w:t>
      </w:r>
      <w:r w:rsidR="00686277">
        <w:t xml:space="preserve">please </w:t>
      </w:r>
      <w:r w:rsidR="00922351">
        <w:t xml:space="preserve">let </w:t>
      </w:r>
      <w:r w:rsidR="00A36809">
        <w:t>us</w:t>
      </w:r>
      <w:r w:rsidR="0062406B">
        <w:t xml:space="preserve"> </w:t>
      </w:r>
      <w:r w:rsidR="00922351">
        <w:t>know that, too</w:t>
      </w:r>
      <w:r w:rsidR="009F11AC">
        <w:t>, along with, perhaps a specific use-case</w:t>
      </w:r>
      <w:r w:rsidR="00922351">
        <w:t xml:space="preserve">.  </w:t>
      </w:r>
      <w:r w:rsidR="009F11AC">
        <w:t>All of this</w:t>
      </w:r>
      <w:r w:rsidR="00922351">
        <w:t xml:space="preserve"> will help </w:t>
      </w:r>
      <w:r w:rsidR="009F11AC">
        <w:t>to</w:t>
      </w:r>
      <w:r w:rsidR="00922351">
        <w:t xml:space="preserve"> prioritize </w:t>
      </w:r>
      <w:r w:rsidR="00A36809">
        <w:t xml:space="preserve">any </w:t>
      </w:r>
      <w:r w:rsidR="009F11AC">
        <w:t xml:space="preserve">future </w:t>
      </w:r>
      <w:r w:rsidR="00922351">
        <w:t>development.</w:t>
      </w:r>
    </w:p>
    <w:p w14:paraId="120D85AE" w14:textId="77777777" w:rsidR="00FC459E" w:rsidRDefault="00FC459E" w:rsidP="00480192">
      <w:pPr>
        <w:pStyle w:val="BodyNoIndent"/>
        <w:jc w:val="left"/>
        <w:rPr>
          <w:b/>
          <w:bCs/>
          <w:sz w:val="28"/>
          <w:szCs w:val="28"/>
        </w:rPr>
      </w:pPr>
    </w:p>
    <w:p w14:paraId="2284B966" w14:textId="326FEE1D" w:rsidR="00FC459E" w:rsidRPr="00922351" w:rsidRDefault="00922351" w:rsidP="00480192">
      <w:pPr>
        <w:pStyle w:val="BodyNoIndent"/>
        <w:jc w:val="left"/>
      </w:pPr>
      <w:r>
        <w:rPr>
          <w:b/>
          <w:bCs/>
          <w:sz w:val="28"/>
          <w:szCs w:val="28"/>
        </w:rPr>
        <w:t xml:space="preserve">8.2 </w:t>
      </w:r>
      <w:r w:rsidR="00FC459E" w:rsidRPr="00922351">
        <w:rPr>
          <w:b/>
          <w:bCs/>
          <w:sz w:val="28"/>
          <w:szCs w:val="28"/>
        </w:rPr>
        <w:t xml:space="preserve">Code </w:t>
      </w:r>
      <w:r w:rsidR="00A61B9A">
        <w:rPr>
          <w:b/>
          <w:bCs/>
          <w:sz w:val="28"/>
          <w:szCs w:val="28"/>
        </w:rPr>
        <w:t>U</w:t>
      </w:r>
      <w:r w:rsidR="00A61B9A" w:rsidRPr="00922351">
        <w:rPr>
          <w:b/>
          <w:bCs/>
          <w:sz w:val="28"/>
          <w:szCs w:val="28"/>
        </w:rPr>
        <w:t>pdates</w:t>
      </w:r>
    </w:p>
    <w:p w14:paraId="7CDE2D67" w14:textId="796A6456" w:rsidR="00AC0C2B" w:rsidRDefault="00A36809" w:rsidP="006E6F72">
      <w:pPr>
        <w:pStyle w:val="BodyNoIndent"/>
        <w:jc w:val="left"/>
      </w:pPr>
      <w:r>
        <w:t xml:space="preserve">Potential future improvements are discussed in Appendix Z.   </w:t>
      </w:r>
      <w:r w:rsidR="00CB253A">
        <w:t>The author</w:t>
      </w:r>
      <w:r w:rsidR="00FC459E">
        <w:t xml:space="preserve"> will update the </w:t>
      </w:r>
      <w:r w:rsidR="00FC459E" w:rsidRPr="00922351">
        <w:rPr>
          <w:rFonts w:ascii="Courier" w:hAnsi="Courier"/>
        </w:rPr>
        <w:t>NEWS.txt</w:t>
      </w:r>
      <w:r w:rsidR="00FC459E">
        <w:t xml:space="preserve"> file with information on updates and fixes </w:t>
      </w:r>
      <w:r>
        <w:t>in-the-</w:t>
      </w:r>
      <w:r w:rsidR="00FC459E">
        <w:t>works.</w:t>
      </w:r>
      <w:r w:rsidR="006E6F72">
        <w:t xml:space="preserve">  </w:t>
      </w:r>
      <w:r w:rsidR="00CB253A">
        <w:t>The website will also contain a</w:t>
      </w:r>
      <w:r>
        <w:t xml:space="preserve"> living</w:t>
      </w:r>
      <w:r w:rsidR="00FC459E">
        <w:t xml:space="preserve"> version of this document, </w:t>
      </w:r>
      <w:r>
        <w:t>with the most up-to-date information.</w:t>
      </w:r>
    </w:p>
    <w:p w14:paraId="5A92FBC9" w14:textId="53D227B5" w:rsidR="00F713AF" w:rsidRDefault="00F713AF" w:rsidP="006E6F72">
      <w:pPr>
        <w:pStyle w:val="BodyNoIndent"/>
        <w:jc w:val="left"/>
      </w:pPr>
    </w:p>
    <w:p w14:paraId="470D0B9D" w14:textId="77777777" w:rsidR="00F713AF" w:rsidRDefault="00F713AF" w:rsidP="006E6F72">
      <w:pPr>
        <w:pStyle w:val="BodyNoIndent"/>
        <w:jc w:val="left"/>
      </w:pPr>
      <w:r w:rsidRPr="0092619C">
        <w:rPr>
          <w:b/>
          <w:bCs/>
          <w:sz w:val="28"/>
          <w:szCs w:val="28"/>
        </w:rPr>
        <w:t>Acknowledgements</w:t>
      </w:r>
      <w:r>
        <w:t xml:space="preserve">  </w:t>
      </w:r>
    </w:p>
    <w:p w14:paraId="0E0E27A2" w14:textId="6EEA8ACC" w:rsidR="0092619C" w:rsidRDefault="00F713AF" w:rsidP="006E6F72">
      <w:pPr>
        <w:pStyle w:val="BodyNoIndent"/>
        <w:jc w:val="left"/>
      </w:pPr>
      <w:r>
        <w:t xml:space="preserve">While all of this code has been written by the author (except the USNO routines to include parallax in the GAIA database and the quicksort routine, which </w:t>
      </w:r>
      <w:r w:rsidR="00CB253A">
        <w:t>was</w:t>
      </w:r>
      <w:r>
        <w:t xml:space="preserve"> found on the internet</w:t>
      </w:r>
      <w:r w:rsidR="00CB253A">
        <w:t xml:space="preserve"> and </w:t>
      </w:r>
      <w:r w:rsidR="00F1725E">
        <w:t xml:space="preserve">has been </w:t>
      </w:r>
      <w:r w:rsidR="00CB253A">
        <w:t>credited</w:t>
      </w:r>
      <w:r>
        <w:t xml:space="preserve">), it has not been written in a vacuum.  It has been developed over the years in consultation with a great many collaborators who have found bugs, </w:t>
      </w:r>
      <w:r w:rsidR="003E6842">
        <w:t>s</w:t>
      </w:r>
      <w:r w:rsidR="0092619C">
        <w:t xml:space="preserve">uggested features, and provided encouragement and myriad tests.  If you are one of the many I “trained” to use this suite of tools, thank you for being patient, asking questions, and helping me know what others need to know before they can use it fruitfully.  </w:t>
      </w:r>
    </w:p>
    <w:p w14:paraId="404A34DA" w14:textId="477A0366" w:rsidR="00F713AF" w:rsidRDefault="0092619C" w:rsidP="006E6F72">
      <w:pPr>
        <w:pStyle w:val="BodyNoIndent"/>
        <w:jc w:val="left"/>
      </w:pPr>
      <w:r>
        <w:t xml:space="preserve">In the past when I have trained people to use </w:t>
      </w:r>
      <w:r w:rsidR="00A36809">
        <w:t>the software</w:t>
      </w:r>
      <w:r>
        <w:t xml:space="preserve">, it has been for a specific scientific purpose.  </w:t>
      </w:r>
      <w:r w:rsidR="00A36809">
        <w:t>Here</w:t>
      </w:r>
      <w:r>
        <w:t xml:space="preserve">, in this manual, I have provided more general instruction and, surely, I have left some important things out.  So, I would also like to acknowledge my need for advice in improvement going forward.  PSF-fitting on HST images is a powerful tool.  It has taken this long to get a general tool out because there are many things that have to be done simultaneously to get any useful result out.  This is my first attempt to put everything together and it will take time and input to make it a </w:t>
      </w:r>
      <w:r w:rsidR="00F1725E">
        <w:t xml:space="preserve">more </w:t>
      </w:r>
      <w:r>
        <w:t>streamlined package.</w:t>
      </w:r>
    </w:p>
    <w:p w14:paraId="501C52F5" w14:textId="2039DF5E" w:rsidR="00CB253A" w:rsidRDefault="00CB253A" w:rsidP="006E6F72">
      <w:pPr>
        <w:pStyle w:val="BodyNoIndent"/>
        <w:jc w:val="left"/>
      </w:pPr>
      <w:r>
        <w:t xml:space="preserve">I am particularly grateful to Andrea Bellini and Mattia </w:t>
      </w:r>
      <w:proofErr w:type="spellStart"/>
      <w:r>
        <w:t>Libralato</w:t>
      </w:r>
      <w:proofErr w:type="spellEnd"/>
      <w:r>
        <w:t xml:space="preserve"> for their thorough reading of this document and some limited testing of the latest version of the routine.  It has enabled me to avoid some certain issues before release.</w:t>
      </w:r>
    </w:p>
    <w:p w14:paraId="3041B5AF" w14:textId="42E655DC" w:rsidR="00C90AB7" w:rsidRDefault="00C90AB7">
      <w:pPr>
        <w:rPr>
          <w:rFonts w:ascii="Times" w:hAnsi="Times"/>
          <w:color w:val="000000"/>
          <w:sz w:val="18"/>
          <w:szCs w:val="18"/>
        </w:rPr>
      </w:pPr>
      <w:r>
        <w:rPr>
          <w:rFonts w:ascii="Times" w:hAnsi="Times"/>
          <w:color w:val="000000"/>
          <w:sz w:val="18"/>
          <w:szCs w:val="18"/>
        </w:rPr>
        <w:br w:type="page"/>
      </w:r>
    </w:p>
    <w:p w14:paraId="63E3D71C" w14:textId="77777777" w:rsidR="00C90AB7" w:rsidRPr="00963B81" w:rsidRDefault="00C90AB7" w:rsidP="00C90AB7">
      <w:pPr>
        <w:pStyle w:val="HeadSect"/>
        <w:rPr>
          <w:sz w:val="36"/>
          <w:szCs w:val="32"/>
        </w:rPr>
      </w:pPr>
      <w:r w:rsidRPr="004A052D">
        <w:rPr>
          <w:sz w:val="36"/>
          <w:szCs w:val="32"/>
        </w:rPr>
        <w:lastRenderedPageBreak/>
        <w:t>References</w:t>
      </w:r>
    </w:p>
    <w:p w14:paraId="36C03386" w14:textId="77777777" w:rsidR="00C90AB7" w:rsidRDefault="00C90AB7" w:rsidP="00C90AB7">
      <w:pPr>
        <w:pStyle w:val="BodyNoIndent"/>
        <w:ind w:left="720" w:hanging="720"/>
        <w:jc w:val="left"/>
      </w:pPr>
      <w:r>
        <w:t xml:space="preserve">Anderson, J. &amp; King, I. R. 1999 PASP 111 1095:  </w:t>
      </w:r>
      <w:r w:rsidRPr="00963B81">
        <w:rPr>
          <w:i/>
          <w:iCs/>
        </w:rPr>
        <w:t>Astrometric and Photometric Corrections for the 34</w:t>
      </w:r>
      <w:r w:rsidRPr="00963B81">
        <w:rPr>
          <w:i/>
          <w:iCs/>
          <w:vertAlign w:val="superscript"/>
        </w:rPr>
        <w:t>th</w:t>
      </w:r>
      <w:r w:rsidRPr="00963B81">
        <w:rPr>
          <w:i/>
          <w:iCs/>
        </w:rPr>
        <w:t xml:space="preserve"> Row Error in HST’s WFPC2 Camera</w:t>
      </w:r>
    </w:p>
    <w:p w14:paraId="06857A2B" w14:textId="77777777" w:rsidR="00C90AB7" w:rsidRDefault="00C90AB7" w:rsidP="00C90AB7">
      <w:pPr>
        <w:pStyle w:val="BodyNoIndent"/>
        <w:ind w:left="720" w:hanging="720"/>
        <w:jc w:val="left"/>
      </w:pPr>
      <w:r>
        <w:t xml:space="preserve">Anderson, J. &amp; King, I. R. 2000 PASP 112 1360:  </w:t>
      </w:r>
      <w:r w:rsidRPr="00963B81">
        <w:rPr>
          <w:i/>
          <w:iCs/>
        </w:rPr>
        <w:t>Toward High-Precision Astrometry with WFPC2. I. Deriving an Accurate Point-Spread Function</w:t>
      </w:r>
    </w:p>
    <w:p w14:paraId="49AC78F8" w14:textId="77777777" w:rsidR="00C90AB7" w:rsidRPr="00963B81" w:rsidRDefault="00C90AB7" w:rsidP="00C90AB7">
      <w:pPr>
        <w:pStyle w:val="BodyNoIndent"/>
        <w:ind w:left="720" w:hanging="720"/>
        <w:jc w:val="left"/>
        <w:rPr>
          <w:i/>
          <w:iCs/>
        </w:rPr>
      </w:pPr>
      <w:r>
        <w:t xml:space="preserve">Anderson, J. &amp; King, I. R. ACS/ISR 2004-15:  </w:t>
      </w:r>
      <w:r w:rsidRPr="00963B81">
        <w:rPr>
          <w:i/>
          <w:iCs/>
        </w:rPr>
        <w:t>Multi-filter PSFs and Distortion Corrections for the HRC</w:t>
      </w:r>
    </w:p>
    <w:p w14:paraId="78A9A885" w14:textId="77777777" w:rsidR="00C90AB7" w:rsidRPr="00963B81" w:rsidRDefault="00C90AB7" w:rsidP="00C90AB7">
      <w:pPr>
        <w:pStyle w:val="BodyNoIndent"/>
        <w:ind w:left="720" w:hanging="720"/>
        <w:jc w:val="left"/>
        <w:rPr>
          <w:i/>
          <w:iCs/>
        </w:rPr>
      </w:pPr>
      <w:r>
        <w:t xml:space="preserve">Anderson, J. &amp; King, I. R. 2003 PASP 115 113:  </w:t>
      </w:r>
      <w:r w:rsidRPr="00963B81">
        <w:rPr>
          <w:i/>
          <w:iCs/>
        </w:rPr>
        <w:t>An Improved Distortion Solution for the Hubble Space Telescope’s WFPC2</w:t>
      </w:r>
    </w:p>
    <w:p w14:paraId="1FB2DBC6" w14:textId="77777777" w:rsidR="00C90AB7" w:rsidRPr="00963B81" w:rsidRDefault="00C90AB7" w:rsidP="00C90AB7">
      <w:pPr>
        <w:pStyle w:val="BodyNoIndent"/>
        <w:ind w:left="720" w:hanging="720"/>
        <w:jc w:val="left"/>
        <w:rPr>
          <w:i/>
          <w:iCs/>
        </w:rPr>
      </w:pPr>
      <w:r>
        <w:t xml:space="preserve">Anderson, J &amp; King, I. R. ACS/ISR 2006-01:  </w:t>
      </w:r>
      <w:r w:rsidRPr="00963B81">
        <w:rPr>
          <w:i/>
          <w:iCs/>
        </w:rPr>
        <w:t>PSFs, Photometry, and Astrometry for the ACS/WFC</w:t>
      </w:r>
    </w:p>
    <w:p w14:paraId="2BA5EC4F" w14:textId="77777777" w:rsidR="00C90AB7" w:rsidRDefault="00C90AB7" w:rsidP="00C90AB7">
      <w:pPr>
        <w:pStyle w:val="BodyNoIndent"/>
        <w:ind w:left="720" w:hanging="720"/>
        <w:jc w:val="left"/>
      </w:pPr>
      <w:r>
        <w:t xml:space="preserve">Anderson, J. ACS/ISR 2007-08:  </w:t>
      </w:r>
      <w:r w:rsidRPr="00963B81">
        <w:rPr>
          <w:i/>
          <w:iCs/>
        </w:rPr>
        <w:t>Variation of the Distortion Solution of the WFC</w:t>
      </w:r>
    </w:p>
    <w:p w14:paraId="17676114" w14:textId="77777777" w:rsidR="00C90AB7" w:rsidRDefault="00C90AB7" w:rsidP="00C90AB7">
      <w:pPr>
        <w:pStyle w:val="BodyNoIndent"/>
        <w:ind w:left="720" w:hanging="720"/>
        <w:jc w:val="left"/>
      </w:pPr>
      <w:r>
        <w:t xml:space="preserve">Anderson, J. &amp; King, I. R. 2008 AJ 135 2114:  </w:t>
      </w:r>
      <w:r w:rsidRPr="00963B81">
        <w:rPr>
          <w:i/>
          <w:iCs/>
        </w:rPr>
        <w:t>Deep Advanced Camera for Surveys Imaging in the Globular Cluster NGC 6397:  Reduction Methods</w:t>
      </w:r>
    </w:p>
    <w:p w14:paraId="7403EF97" w14:textId="77777777" w:rsidR="00C90AB7" w:rsidRDefault="00C90AB7" w:rsidP="00C90AB7">
      <w:pPr>
        <w:pStyle w:val="BodyNoIndent"/>
        <w:ind w:left="720" w:hanging="720"/>
        <w:jc w:val="left"/>
      </w:pPr>
      <w:r>
        <w:t xml:space="preserve">Anderson, J. &amp; Bedin, L. R. 2010 PASP 122 1035:  </w:t>
      </w:r>
      <w:r w:rsidRPr="00963B81">
        <w:rPr>
          <w:i/>
          <w:iCs/>
        </w:rPr>
        <w:t>An Empirical Pixel-Based Correction for Imperfect CTE.  I.  HST’s Advanced Camera for Surveys</w:t>
      </w:r>
    </w:p>
    <w:p w14:paraId="560B5DF4" w14:textId="77777777" w:rsidR="00C90AB7" w:rsidRDefault="00C90AB7" w:rsidP="00C90AB7">
      <w:pPr>
        <w:pStyle w:val="BodyNoIndent"/>
        <w:ind w:left="720" w:hanging="720"/>
        <w:jc w:val="left"/>
      </w:pPr>
      <w:r>
        <w:t xml:space="preserve">Anderson, J. WFC3/ISR 2014-02:  </w:t>
      </w:r>
      <w:r w:rsidRPr="00963B81">
        <w:rPr>
          <w:i/>
          <w:iCs/>
        </w:rPr>
        <w:t>The Impact of x-CTE in the WFC3/UVIS detector on Astrometry</w:t>
      </w:r>
    </w:p>
    <w:p w14:paraId="0D203B47" w14:textId="77777777" w:rsidR="00C90AB7" w:rsidRDefault="00C90AB7" w:rsidP="00C90AB7">
      <w:pPr>
        <w:pStyle w:val="BodyNoIndent"/>
        <w:ind w:left="720" w:hanging="720"/>
        <w:jc w:val="left"/>
      </w:pPr>
      <w:r>
        <w:t xml:space="preserve">Anderson, J. WFC3/ISR 2014-24:  </w:t>
      </w:r>
      <w:r w:rsidRPr="00963B81">
        <w:rPr>
          <w:i/>
          <w:iCs/>
        </w:rPr>
        <w:t>Local Bundles:  Bringing the Pixels to the People</w:t>
      </w:r>
    </w:p>
    <w:p w14:paraId="288EB9E8" w14:textId="77777777" w:rsidR="00C90AB7" w:rsidRDefault="00C90AB7" w:rsidP="00C90AB7">
      <w:pPr>
        <w:pStyle w:val="BodyNoIndent"/>
        <w:jc w:val="left"/>
      </w:pPr>
      <w:r>
        <w:t xml:space="preserve">Anderson, J. WFC3/ISR 2016-12:  </w:t>
      </w:r>
      <w:r w:rsidRPr="00963B81">
        <w:rPr>
          <w:i/>
          <w:iCs/>
        </w:rPr>
        <w:t>Empirical Models for WFC3/IR PSF</w:t>
      </w:r>
    </w:p>
    <w:p w14:paraId="067ECC15" w14:textId="77777777" w:rsidR="00C90AB7" w:rsidRPr="00963B81" w:rsidRDefault="00C90AB7" w:rsidP="00C90AB7">
      <w:pPr>
        <w:pStyle w:val="BodyNoIndent"/>
        <w:ind w:left="720" w:hanging="720"/>
        <w:jc w:val="left"/>
        <w:rPr>
          <w:i/>
          <w:iCs/>
        </w:rPr>
      </w:pPr>
      <w:r>
        <w:t xml:space="preserve">Anderson, J. WFC3/ISR 2018-14:  </w:t>
      </w:r>
      <w:r w:rsidRPr="00963B81">
        <w:rPr>
          <w:i/>
          <w:iCs/>
        </w:rPr>
        <w:t>Focus-Diverse PSFs for Five Commonly Used WFC3/UVIS Filters</w:t>
      </w:r>
    </w:p>
    <w:p w14:paraId="4967EA17" w14:textId="2EE1461C" w:rsidR="00C90AB7" w:rsidRDefault="00C90AB7" w:rsidP="00C90AB7">
      <w:pPr>
        <w:pStyle w:val="BodyNoIndent"/>
        <w:ind w:left="720" w:hanging="720"/>
        <w:jc w:val="left"/>
      </w:pPr>
      <w:r>
        <w:t xml:space="preserve">Anderson, J. &amp; Bedin, L. R. 2017 MNRAS 470 948:  </w:t>
      </w:r>
      <w:r w:rsidRPr="00963B81">
        <w:rPr>
          <w:i/>
          <w:iCs/>
        </w:rPr>
        <w:t>The M4 Core Project with HST – V. Characterizing the PS</w:t>
      </w:r>
      <w:r>
        <w:rPr>
          <w:i/>
          <w:iCs/>
        </w:rPr>
        <w:t>F</w:t>
      </w:r>
      <w:r w:rsidRPr="00963B81">
        <w:rPr>
          <w:i/>
          <w:iCs/>
        </w:rPr>
        <w:t>s of WFC3/UVIS by focus</w:t>
      </w:r>
    </w:p>
    <w:p w14:paraId="328C517E" w14:textId="77777777" w:rsidR="00C90AB7" w:rsidRDefault="00C90AB7" w:rsidP="00C90AB7">
      <w:pPr>
        <w:pStyle w:val="BodyNoIndent"/>
        <w:ind w:left="720" w:hanging="720"/>
        <w:jc w:val="left"/>
      </w:pPr>
      <w:r>
        <w:t xml:space="preserve">Anderson, J. &amp; Sabbi, E. WFC3/ISR 2018-07:  </w:t>
      </w:r>
      <w:r w:rsidRPr="00963B81">
        <w:rPr>
          <w:i/>
          <w:iCs/>
        </w:rPr>
        <w:t>Impact of Increased Jitter on WFC3/UVIS PSFs</w:t>
      </w:r>
    </w:p>
    <w:p w14:paraId="4C1F2025" w14:textId="77777777" w:rsidR="00C90AB7" w:rsidRPr="00947C6A" w:rsidRDefault="00C90AB7" w:rsidP="00C90AB7">
      <w:pPr>
        <w:pStyle w:val="BodyNoIndent"/>
        <w:ind w:left="720" w:hanging="720"/>
        <w:jc w:val="left"/>
        <w:rPr>
          <w:i/>
          <w:iCs/>
        </w:rPr>
      </w:pPr>
      <w:r>
        <w:t xml:space="preserve">Anderson, J. WFC3/ISR 2021-13:  </w:t>
      </w:r>
      <w:r w:rsidRPr="00963B81">
        <w:rPr>
          <w:i/>
          <w:iCs/>
        </w:rPr>
        <w:t>Table Based CTE Corrections for flt-format WFC3/UVIS</w:t>
      </w:r>
    </w:p>
    <w:p w14:paraId="61210F52" w14:textId="77777777" w:rsidR="00C90AB7" w:rsidRDefault="00C90AB7" w:rsidP="00C90AB7">
      <w:pPr>
        <w:pStyle w:val="BodyNoIndent"/>
        <w:ind w:left="720" w:hanging="720"/>
        <w:jc w:val="left"/>
      </w:pPr>
      <w:r w:rsidRPr="00F97A80">
        <w:rPr>
          <w:color w:val="000000" w:themeColor="text1"/>
        </w:rPr>
        <w:t>Bajaj</w:t>
      </w:r>
      <w:r>
        <w:t>, V.  Python notebooks, in prep.</w:t>
      </w:r>
    </w:p>
    <w:p w14:paraId="4C559B7F" w14:textId="77777777" w:rsidR="00C90AB7" w:rsidRDefault="00C90AB7" w:rsidP="00C90AB7">
      <w:pPr>
        <w:pStyle w:val="BodyNoIndent"/>
        <w:ind w:left="720" w:hanging="720"/>
        <w:jc w:val="left"/>
      </w:pPr>
      <w:r>
        <w:t xml:space="preserve">Bellini, A., Anderson, J. &amp; Bedin, L. R. 2011 PASP 123 622:  </w:t>
      </w:r>
      <w:r w:rsidRPr="00963B81">
        <w:rPr>
          <w:i/>
          <w:iCs/>
        </w:rPr>
        <w:t>Astrometry and Photometry with HST WFC3.  II. Improved Geometric Distortion Corrections for 10 Filters of the UVIS Channel</w:t>
      </w:r>
    </w:p>
    <w:p w14:paraId="0B3B47C2" w14:textId="77777777" w:rsidR="00C90AB7" w:rsidRDefault="00C90AB7" w:rsidP="00C90AB7">
      <w:pPr>
        <w:pStyle w:val="BodyNoIndent"/>
        <w:jc w:val="left"/>
      </w:pPr>
      <w:r>
        <w:t xml:space="preserve">Bellini, A. et al.  ACS/ISR 2018-08:  </w:t>
      </w:r>
      <w:r w:rsidRPr="00963B81">
        <w:rPr>
          <w:i/>
          <w:iCs/>
        </w:rPr>
        <w:t>Focus-diverse, Empirical PSF Models for the ACS/WFC</w:t>
      </w:r>
    </w:p>
    <w:p w14:paraId="7C3C912C" w14:textId="77777777" w:rsidR="00C90AB7" w:rsidRDefault="00C90AB7" w:rsidP="00C90AB7">
      <w:pPr>
        <w:pStyle w:val="BodyNoIndent"/>
        <w:ind w:left="720" w:hanging="720"/>
        <w:jc w:val="left"/>
      </w:pPr>
      <w:r>
        <w:t>Bradley, L. et al. 2020 (</w:t>
      </w:r>
      <w:hyperlink r:id="rId16" w:history="1">
        <w:r w:rsidRPr="00F254E4">
          <w:rPr>
            <w:rStyle w:val="Hyperlink"/>
          </w:rPr>
          <w:t>https://doi.org/10.5281/zendo.4044744</w:t>
        </w:r>
      </w:hyperlink>
      <w:r>
        <w:t xml:space="preserve">):  </w:t>
      </w:r>
      <w:proofErr w:type="spellStart"/>
      <w:r w:rsidRPr="00947C6A">
        <w:rPr>
          <w:i/>
          <w:iCs/>
        </w:rPr>
        <w:t>astropy</w:t>
      </w:r>
      <w:proofErr w:type="spellEnd"/>
      <w:r w:rsidRPr="00947C6A">
        <w:rPr>
          <w:i/>
          <w:iCs/>
        </w:rPr>
        <w:t>/</w:t>
      </w:r>
      <w:proofErr w:type="spellStart"/>
      <w:r w:rsidRPr="00947C6A">
        <w:rPr>
          <w:i/>
          <w:iCs/>
        </w:rPr>
        <w:t>photutils</w:t>
      </w:r>
      <w:proofErr w:type="spellEnd"/>
      <w:r w:rsidRPr="00947C6A">
        <w:rPr>
          <w:i/>
          <w:iCs/>
        </w:rPr>
        <w:t>: 1.0.0</w:t>
      </w:r>
    </w:p>
    <w:p w14:paraId="3A9A51ED" w14:textId="77777777" w:rsidR="00C90AB7" w:rsidRDefault="00C90AB7" w:rsidP="00C90AB7">
      <w:pPr>
        <w:pStyle w:val="BodyNoIndent"/>
        <w:ind w:left="720" w:hanging="720"/>
        <w:jc w:val="left"/>
      </w:pPr>
      <w:proofErr w:type="spellStart"/>
      <w:r>
        <w:t>Casetti-Dinescu</w:t>
      </w:r>
      <w:proofErr w:type="spellEnd"/>
      <w:r>
        <w:t xml:space="preserve">, D. I. et al. 2021 PASP 133 064505 </w:t>
      </w:r>
      <w:r w:rsidRPr="00963B81">
        <w:rPr>
          <w:i/>
          <w:iCs/>
        </w:rPr>
        <w:t>A Comprehensive Astrometric Calibration of HST’s WFPC2. 1. Distortion Mapping</w:t>
      </w:r>
    </w:p>
    <w:p w14:paraId="4D45BE33" w14:textId="77777777" w:rsidR="00C90AB7" w:rsidRDefault="00C90AB7" w:rsidP="00C90AB7">
      <w:pPr>
        <w:pStyle w:val="BodyNoIndent"/>
        <w:ind w:left="720" w:hanging="720"/>
        <w:jc w:val="left"/>
      </w:pPr>
      <w:r>
        <w:t xml:space="preserve">Chiaberge, M. ACS/ISR 2012-05: </w:t>
      </w:r>
      <w:r w:rsidRPr="00963B81">
        <w:rPr>
          <w:i/>
          <w:iCs/>
        </w:rPr>
        <w:t>A New Accurate CTE Photometric Correction Formula for ACS/WFC</w:t>
      </w:r>
    </w:p>
    <w:p w14:paraId="079E80D9" w14:textId="77777777" w:rsidR="00C90AB7" w:rsidRDefault="00C90AB7" w:rsidP="00C90AB7">
      <w:pPr>
        <w:pStyle w:val="BodyNoIndent"/>
        <w:ind w:left="720" w:hanging="720"/>
        <w:jc w:val="left"/>
      </w:pPr>
      <w:r>
        <w:lastRenderedPageBreak/>
        <w:t xml:space="preserve">Di Nino, D. et al.  ACS/ISR 2008-03:  </w:t>
      </w:r>
      <w:r w:rsidRPr="00963B81">
        <w:rPr>
          <w:i/>
          <w:iCs/>
        </w:rPr>
        <w:t>HST Focus Variations with Temperature</w:t>
      </w:r>
    </w:p>
    <w:p w14:paraId="66C1C1E6" w14:textId="77777777" w:rsidR="00C90AB7" w:rsidRDefault="00C90AB7" w:rsidP="00C90AB7">
      <w:pPr>
        <w:pStyle w:val="BodyNoIndent"/>
        <w:ind w:left="720" w:hanging="720"/>
        <w:jc w:val="left"/>
      </w:pPr>
      <w:r>
        <w:t xml:space="preserve">Fruchter, A. S. &amp; Hook, R. N. 2002 PASP 114 144:  </w:t>
      </w:r>
      <w:r w:rsidRPr="00963B81">
        <w:rPr>
          <w:i/>
          <w:iCs/>
        </w:rPr>
        <w:t>Drizzle:  A Method for the Linear Reconstruction of Undersampled Images</w:t>
      </w:r>
    </w:p>
    <w:p w14:paraId="55F456F0" w14:textId="77777777" w:rsidR="00E50450" w:rsidRDefault="00E50450" w:rsidP="00E50450">
      <w:pPr>
        <w:pStyle w:val="BodyNoIndent"/>
        <w:ind w:left="720" w:hanging="720"/>
        <w:jc w:val="left"/>
      </w:pPr>
      <w:r>
        <w:t>Gaia Collaboration (</w:t>
      </w:r>
      <w:proofErr w:type="spellStart"/>
      <w:r>
        <w:t>Prusti</w:t>
      </w:r>
      <w:proofErr w:type="spellEnd"/>
      <w:r>
        <w:t xml:space="preserve">, T., et al.)  2016  A&amp;A 595, A1:  </w:t>
      </w:r>
      <w:r w:rsidRPr="007C4A9D">
        <w:rPr>
          <w:i/>
          <w:iCs/>
        </w:rPr>
        <w:t>The Gaia Mission</w:t>
      </w:r>
    </w:p>
    <w:p w14:paraId="19B8195F" w14:textId="77777777" w:rsidR="00E50450" w:rsidRDefault="00E50450" w:rsidP="00E50450">
      <w:pPr>
        <w:pStyle w:val="BodyNoIndent"/>
        <w:ind w:left="720" w:hanging="720"/>
        <w:jc w:val="left"/>
      </w:pPr>
      <w:r>
        <w:t xml:space="preserve">Gaia Collaboration (Brown, A. G. A., et al.)  2021, A&amp;A 649, A1:  </w:t>
      </w:r>
      <w:r w:rsidRPr="007C4A9D">
        <w:rPr>
          <w:i/>
          <w:iCs/>
        </w:rPr>
        <w:t>GAIA Early Data Release 3:  Summary of the Contents and Survey Properties</w:t>
      </w:r>
    </w:p>
    <w:p w14:paraId="32386FD2" w14:textId="77777777" w:rsidR="00C90AB7" w:rsidRPr="00963B81" w:rsidRDefault="00C90AB7" w:rsidP="00C90AB7">
      <w:pPr>
        <w:pStyle w:val="BodyNoIndent"/>
        <w:ind w:left="720" w:hanging="720"/>
        <w:jc w:val="left"/>
        <w:rPr>
          <w:i/>
          <w:iCs/>
        </w:rPr>
      </w:pPr>
      <w:r>
        <w:t xml:space="preserve">Gilliland, R. L. ACS/ISR 2004-01:  </w:t>
      </w:r>
      <w:r w:rsidRPr="00963B81">
        <w:rPr>
          <w:i/>
          <w:iCs/>
        </w:rPr>
        <w:t>ACS CCD Gains, Full-Well Depths, and Linearity up to and Beyond Saturation</w:t>
      </w:r>
    </w:p>
    <w:p w14:paraId="7C463F80" w14:textId="15CE8033" w:rsidR="00EB1C22" w:rsidRPr="00421DA4" w:rsidRDefault="00EB1C22" w:rsidP="00C90AB7">
      <w:pPr>
        <w:pStyle w:val="BodyNoIndent"/>
        <w:ind w:left="720" w:hanging="720"/>
        <w:jc w:val="left"/>
        <w:rPr>
          <w:i/>
          <w:iCs/>
        </w:rPr>
      </w:pPr>
      <w:r>
        <w:t xml:space="preserve">Gilliland, R. L., et al. WFC3/ISR 2010-10:  </w:t>
      </w:r>
      <w:r w:rsidRPr="00421DA4">
        <w:rPr>
          <w:i/>
          <w:iCs/>
        </w:rPr>
        <w:t xml:space="preserve">WFC3 UVIS Full-Well Depths, and </w:t>
      </w:r>
      <w:proofErr w:type="spellStart"/>
      <w:r w:rsidRPr="00421DA4">
        <w:rPr>
          <w:i/>
          <w:iCs/>
        </w:rPr>
        <w:t>Lineary</w:t>
      </w:r>
      <w:proofErr w:type="spellEnd"/>
      <w:r w:rsidRPr="00421DA4">
        <w:rPr>
          <w:i/>
          <w:iCs/>
        </w:rPr>
        <w:t xml:space="preserve"> Near and Beyond Saturation</w:t>
      </w:r>
    </w:p>
    <w:p w14:paraId="3A2687E8" w14:textId="2D0A3955" w:rsidR="00C90AB7" w:rsidRDefault="00C90AB7" w:rsidP="00C90AB7">
      <w:pPr>
        <w:pStyle w:val="BodyNoIndent"/>
        <w:ind w:left="720" w:hanging="720"/>
        <w:jc w:val="left"/>
      </w:pPr>
      <w:r>
        <w:t xml:space="preserve">Hoffman, S. L. &amp; Anderson, J. ACS/ISR 2017-08:  </w:t>
      </w:r>
      <w:r w:rsidRPr="00963B81">
        <w:rPr>
          <w:i/>
          <w:iCs/>
        </w:rPr>
        <w:t>A Study of PSF Models for ACS/WFC</w:t>
      </w:r>
    </w:p>
    <w:p w14:paraId="7338A718" w14:textId="77777777" w:rsidR="00C90AB7" w:rsidRDefault="00C90AB7" w:rsidP="00C90AB7">
      <w:pPr>
        <w:pStyle w:val="BodyNoIndent"/>
        <w:ind w:left="720" w:hanging="720"/>
        <w:jc w:val="left"/>
      </w:pPr>
      <w:r>
        <w:t xml:space="preserve">Hoffman, S. L. &amp; Kozhurina-Platais, V. ACS/ISR 2020-09:  </w:t>
      </w:r>
      <w:r w:rsidRPr="00963B81">
        <w:rPr>
          <w:i/>
          <w:iCs/>
        </w:rPr>
        <w:t>Validation of New ACS/WFC Geometric Distortion Reference Files Derived using Gaia DR2</w:t>
      </w:r>
    </w:p>
    <w:p w14:paraId="5F6F3F6C" w14:textId="77777777" w:rsidR="00C90AB7" w:rsidRPr="00963B81" w:rsidRDefault="00C90AB7" w:rsidP="00C90AB7">
      <w:pPr>
        <w:pStyle w:val="BodyNoIndent"/>
        <w:ind w:left="720" w:hanging="720"/>
        <w:jc w:val="left"/>
        <w:rPr>
          <w:i/>
          <w:iCs/>
        </w:rPr>
      </w:pPr>
      <w:r>
        <w:t xml:space="preserve">Kuhn, B. &amp; Anderson, J. WFC3/ISR 2021-06:  </w:t>
      </w:r>
      <w:r w:rsidRPr="00963B81">
        <w:rPr>
          <w:i/>
          <w:iCs/>
        </w:rPr>
        <w:t>WFC3/UVIS: New FLC External CTE Monitoring 2009 – 2020</w:t>
      </w:r>
    </w:p>
    <w:p w14:paraId="653AE8FC" w14:textId="5DB53CAC" w:rsidR="00C101EC" w:rsidRDefault="00C101EC" w:rsidP="00C90AB7">
      <w:pPr>
        <w:pStyle w:val="BodyNoIndent"/>
        <w:ind w:left="720" w:hanging="720"/>
        <w:jc w:val="left"/>
      </w:pPr>
      <w:r>
        <w:t>Kozhurina-Platais</w:t>
      </w:r>
      <w:r w:rsidR="00C75181">
        <w:t xml:space="preserve">, V. et al. </w:t>
      </w:r>
      <w:r>
        <w:t xml:space="preserve"> ISR-2009-33</w:t>
      </w:r>
      <w:r w:rsidR="00C75181">
        <w:t xml:space="preserve">:  </w:t>
      </w:r>
      <w:r w:rsidR="00C75181" w:rsidRPr="00421DA4">
        <w:rPr>
          <w:i/>
          <w:iCs/>
        </w:rPr>
        <w:t>WFC3 SMOV Proposal 11444- UVIS Geometric Distortion Calibration”</w:t>
      </w:r>
    </w:p>
    <w:p w14:paraId="4083FC91" w14:textId="15DF5A82" w:rsidR="00C101EC" w:rsidRDefault="00C101EC" w:rsidP="00C90AB7">
      <w:pPr>
        <w:pStyle w:val="BodyNoIndent"/>
        <w:ind w:left="720" w:hanging="720"/>
        <w:jc w:val="left"/>
      </w:pPr>
      <w:r>
        <w:t>Kozhurina-</w:t>
      </w:r>
      <w:proofErr w:type="spellStart"/>
      <w:r>
        <w:t>Platains</w:t>
      </w:r>
      <w:proofErr w:type="spellEnd"/>
      <w:r>
        <w:t xml:space="preserve"> ISR 2009-34</w:t>
      </w:r>
      <w:r w:rsidR="00E57F13">
        <w:t xml:space="preserve">:  </w:t>
      </w:r>
      <w:r w:rsidR="00E57F13" w:rsidRPr="00421DA4">
        <w:rPr>
          <w:i/>
          <w:iCs/>
        </w:rPr>
        <w:t>WFC3 SMOV PROPOSAL 14445 IR Geometric Distortion Calibration</w:t>
      </w:r>
    </w:p>
    <w:p w14:paraId="17D7EB04" w14:textId="4FAC4511" w:rsidR="00C101EC" w:rsidRDefault="00C101EC" w:rsidP="00C90AB7">
      <w:pPr>
        <w:pStyle w:val="BodyNoIndent"/>
        <w:ind w:left="720" w:hanging="720"/>
        <w:jc w:val="left"/>
      </w:pPr>
      <w:r>
        <w:t>Kozhurina-Platais ISR 2015-0</w:t>
      </w:r>
      <w:r w:rsidR="00E57F13">
        <w:t xml:space="preserve">6:   </w:t>
      </w:r>
      <w:r w:rsidR="00E57F13" w:rsidRPr="00421DA4">
        <w:rPr>
          <w:i/>
          <w:iCs/>
        </w:rPr>
        <w:t xml:space="preserve">ACS/WFC Revised Geometric Distortion for </w:t>
      </w:r>
      <w:proofErr w:type="spellStart"/>
      <w:r w:rsidR="00E57F13" w:rsidRPr="00421DA4">
        <w:rPr>
          <w:rFonts w:ascii="Courier" w:hAnsi="Courier"/>
          <w:i/>
          <w:iCs/>
        </w:rPr>
        <w:t>DrizzlePac</w:t>
      </w:r>
      <w:proofErr w:type="spellEnd"/>
    </w:p>
    <w:p w14:paraId="49E10E3E" w14:textId="624AA8CF" w:rsidR="00C90AB7" w:rsidRDefault="00C90AB7" w:rsidP="00C90AB7">
      <w:pPr>
        <w:pStyle w:val="BodyNoIndent"/>
        <w:ind w:left="720" w:hanging="720"/>
        <w:jc w:val="left"/>
      </w:pPr>
      <w:r>
        <w:t xml:space="preserve">Kozhurina-Platais, V.  WFC3/ISR 2014-12:  </w:t>
      </w:r>
      <w:r>
        <w:rPr>
          <w:i/>
          <w:iCs/>
        </w:rPr>
        <w:t>Astrometric Correction for WFC3/UVIS Filter-Dependent Component of Distortion</w:t>
      </w:r>
    </w:p>
    <w:p w14:paraId="59EC2B9A" w14:textId="77777777" w:rsidR="00C90AB7" w:rsidRPr="00963B81" w:rsidRDefault="00C90AB7" w:rsidP="00C90AB7">
      <w:pPr>
        <w:pStyle w:val="BodyNoIndent"/>
        <w:ind w:left="720" w:hanging="720"/>
        <w:jc w:val="left"/>
        <w:rPr>
          <w:i/>
          <w:iCs/>
        </w:rPr>
      </w:pPr>
      <w:proofErr w:type="spellStart"/>
      <w:r>
        <w:t>Noeske</w:t>
      </w:r>
      <w:proofErr w:type="spellEnd"/>
      <w:r>
        <w:t xml:space="preserve">, K, et al. WFC3/ISR 2012-09: </w:t>
      </w:r>
      <w:r w:rsidRPr="00963B81">
        <w:rPr>
          <w:i/>
          <w:iCs/>
        </w:rPr>
        <w:t>WFC3 UVIS Charge Transfer Efficiency October 2009 to October 2011</w:t>
      </w:r>
    </w:p>
    <w:p w14:paraId="54518CEF" w14:textId="01CF6AC3" w:rsidR="00C90AB7" w:rsidRDefault="00C90AB7" w:rsidP="00C90AB7">
      <w:pPr>
        <w:pStyle w:val="BodyNoIndent"/>
        <w:ind w:left="720" w:hanging="720"/>
        <w:jc w:val="left"/>
      </w:pPr>
      <w:r>
        <w:t xml:space="preserve">Sabbi, E. &amp; Bellini, A. WFC3/ISR 2013-11:  </w:t>
      </w:r>
      <w:r w:rsidRPr="00963B81">
        <w:rPr>
          <w:i/>
          <w:iCs/>
        </w:rPr>
        <w:t>UVIS PSF Spatial &amp; Temporal Variations</w:t>
      </w:r>
    </w:p>
    <w:p w14:paraId="57988C6E" w14:textId="77777777" w:rsidR="00C90AB7" w:rsidRDefault="00C90AB7" w:rsidP="00C90AB7">
      <w:pPr>
        <w:pStyle w:val="BodyNoIndent"/>
        <w:ind w:left="720" w:hanging="720"/>
        <w:jc w:val="left"/>
      </w:pPr>
      <w:r>
        <w:t xml:space="preserve">Sahu, K. C. et al.  ACS/ISR 2007-12:  </w:t>
      </w:r>
      <w:r w:rsidRPr="00963B81">
        <w:rPr>
          <w:i/>
          <w:iCs/>
        </w:rPr>
        <w:t>ACS PSF Variations with Temperature</w:t>
      </w:r>
    </w:p>
    <w:p w14:paraId="12504F7A" w14:textId="77777777" w:rsidR="00C90AB7" w:rsidRPr="00963B81" w:rsidRDefault="00C90AB7" w:rsidP="00C90AB7">
      <w:pPr>
        <w:pStyle w:val="BodyNoIndent"/>
        <w:ind w:left="720" w:hanging="720"/>
        <w:jc w:val="left"/>
        <w:rPr>
          <w:i/>
          <w:iCs/>
        </w:rPr>
      </w:pPr>
      <w:r>
        <w:t xml:space="preserve">Schechter, P. L., Mateo, M., &amp; </w:t>
      </w:r>
      <w:proofErr w:type="spellStart"/>
      <w:r>
        <w:t>Saha</w:t>
      </w:r>
      <w:proofErr w:type="spellEnd"/>
      <w:r>
        <w:t xml:space="preserve">, A.  1993 PASP 105 1342:  </w:t>
      </w:r>
      <w:r w:rsidRPr="00963B81">
        <w:rPr>
          <w:i/>
          <w:iCs/>
        </w:rPr>
        <w:t>DoPHOT, A CCD Photometry Program:  Description and Tests</w:t>
      </w:r>
    </w:p>
    <w:p w14:paraId="2E05A3EF" w14:textId="77777777" w:rsidR="00C90AB7" w:rsidRPr="00963B81" w:rsidRDefault="00C90AB7" w:rsidP="00C90AB7">
      <w:pPr>
        <w:pStyle w:val="BodyNoIndent"/>
        <w:ind w:left="720" w:hanging="720"/>
        <w:jc w:val="left"/>
        <w:rPr>
          <w:i/>
          <w:iCs/>
        </w:rPr>
      </w:pPr>
      <w:r>
        <w:t xml:space="preserve">Stetson, P. B.  1987 PASP 99 191:  </w:t>
      </w:r>
      <w:r w:rsidRPr="00963B81">
        <w:rPr>
          <w:i/>
          <w:iCs/>
        </w:rPr>
        <w:t>DAOPHOT:  A Computer Program for Crowded-Field Stellar Photometry</w:t>
      </w:r>
    </w:p>
    <w:p w14:paraId="673AD53D" w14:textId="134B6E40" w:rsidR="00C90AB7" w:rsidRPr="006E6F72" w:rsidRDefault="00C90AB7" w:rsidP="00421DA4">
      <w:pPr>
        <w:pStyle w:val="BodyNoIndent"/>
        <w:ind w:left="720" w:hanging="720"/>
        <w:jc w:val="left"/>
      </w:pPr>
      <w:proofErr w:type="spellStart"/>
      <w:r>
        <w:t>Ubeda</w:t>
      </w:r>
      <w:proofErr w:type="spellEnd"/>
      <w:r>
        <w:t xml:space="preserve">, L &amp; Kozhurina-Platais, V.  ACS/ISR 2013-03:  </w:t>
      </w:r>
      <w:r w:rsidRPr="00400DB3">
        <w:rPr>
          <w:i/>
          <w:iCs/>
        </w:rPr>
        <w:t xml:space="preserve">ACS/WFC Geometric Distortion:  </w:t>
      </w:r>
      <w:proofErr w:type="gramStart"/>
      <w:r w:rsidRPr="00400DB3">
        <w:rPr>
          <w:i/>
          <w:iCs/>
        </w:rPr>
        <w:t>a</w:t>
      </w:r>
      <w:proofErr w:type="gramEnd"/>
      <w:r w:rsidRPr="00400DB3">
        <w:rPr>
          <w:i/>
          <w:iCs/>
        </w:rPr>
        <w:t xml:space="preserve"> Time Dependency Study</w:t>
      </w:r>
    </w:p>
    <w:p w14:paraId="59A3350D" w14:textId="5CA4C5D3" w:rsidR="006D114D" w:rsidRPr="00CB1DFC" w:rsidRDefault="00DB3A7C" w:rsidP="006D114D">
      <w:pPr>
        <w:rPr>
          <w:sz w:val="36"/>
          <w:szCs w:val="32"/>
        </w:rPr>
      </w:pPr>
      <w:r>
        <w:rPr>
          <w:b/>
          <w:bCs/>
          <w:sz w:val="36"/>
          <w:szCs w:val="36"/>
        </w:rPr>
        <w:br w:type="page"/>
      </w:r>
      <w:r w:rsidR="004A052D" w:rsidRPr="00CB1DFC">
        <w:rPr>
          <w:b/>
          <w:bCs/>
          <w:sz w:val="32"/>
          <w:szCs w:val="32"/>
        </w:rPr>
        <w:lastRenderedPageBreak/>
        <w:t xml:space="preserve">Appendix </w:t>
      </w:r>
      <w:r w:rsidR="00571A1B" w:rsidRPr="00CB1DFC">
        <w:rPr>
          <w:b/>
          <w:bCs/>
          <w:sz w:val="32"/>
          <w:szCs w:val="32"/>
        </w:rPr>
        <w:t>C</w:t>
      </w:r>
      <w:r w:rsidR="004A052D" w:rsidRPr="00CB1DFC">
        <w:rPr>
          <w:b/>
          <w:bCs/>
          <w:sz w:val="32"/>
          <w:szCs w:val="32"/>
        </w:rPr>
        <w:t xml:space="preserve">:  </w:t>
      </w:r>
      <w:r w:rsidR="006D114D" w:rsidRPr="00CB1DFC">
        <w:rPr>
          <w:b/>
          <w:bCs/>
          <w:sz w:val="32"/>
          <w:szCs w:val="32"/>
        </w:rPr>
        <w:t xml:space="preserve"> Automated </w:t>
      </w:r>
      <w:r w:rsidR="00920AB8">
        <w:rPr>
          <w:b/>
          <w:bCs/>
          <w:sz w:val="32"/>
          <w:szCs w:val="32"/>
        </w:rPr>
        <w:t>T</w:t>
      </w:r>
      <w:r w:rsidR="00920AB8" w:rsidRPr="00CB1DFC">
        <w:rPr>
          <w:b/>
          <w:bCs/>
          <w:sz w:val="32"/>
          <w:szCs w:val="32"/>
        </w:rPr>
        <w:t>able</w:t>
      </w:r>
      <w:r w:rsidR="006D114D" w:rsidRPr="00CB1DFC">
        <w:rPr>
          <w:b/>
          <w:bCs/>
          <w:sz w:val="32"/>
          <w:szCs w:val="32"/>
        </w:rPr>
        <w:t>-</w:t>
      </w:r>
      <w:r w:rsidR="00920AB8">
        <w:rPr>
          <w:b/>
          <w:bCs/>
          <w:sz w:val="32"/>
          <w:szCs w:val="32"/>
        </w:rPr>
        <w:t>B</w:t>
      </w:r>
      <w:r w:rsidR="00920AB8" w:rsidRPr="00CB1DFC">
        <w:rPr>
          <w:b/>
          <w:bCs/>
          <w:sz w:val="32"/>
          <w:szCs w:val="32"/>
        </w:rPr>
        <w:t xml:space="preserve">ased </w:t>
      </w:r>
      <w:r w:rsidR="006D114D" w:rsidRPr="00CB1DFC">
        <w:rPr>
          <w:b/>
          <w:bCs/>
          <w:sz w:val="32"/>
          <w:szCs w:val="32"/>
        </w:rPr>
        <w:t xml:space="preserve">CTE </w:t>
      </w:r>
      <w:r w:rsidR="00920AB8">
        <w:rPr>
          <w:b/>
          <w:bCs/>
          <w:sz w:val="32"/>
          <w:szCs w:val="32"/>
        </w:rPr>
        <w:t>C</w:t>
      </w:r>
      <w:r w:rsidR="00920AB8" w:rsidRPr="00CB1DFC">
        <w:rPr>
          <w:b/>
          <w:bCs/>
          <w:sz w:val="32"/>
          <w:szCs w:val="32"/>
        </w:rPr>
        <w:t>orrection</w:t>
      </w:r>
    </w:p>
    <w:p w14:paraId="3B0B9C04" w14:textId="77777777" w:rsidR="006D114D" w:rsidRDefault="006D114D" w:rsidP="006D114D">
      <w:pPr>
        <w:pStyle w:val="BodyNoIndent"/>
        <w:jc w:val="left"/>
      </w:pPr>
    </w:p>
    <w:p w14:paraId="37C4A012" w14:textId="77777777" w:rsidR="00DB6E69" w:rsidRDefault="006D114D" w:rsidP="006D114D">
      <w:pPr>
        <w:pStyle w:val="BodyNoIndent"/>
        <w:jc w:val="left"/>
      </w:pPr>
      <w:r>
        <w:t xml:space="preserve">The </w:t>
      </w:r>
      <w:r w:rsidRPr="008E5DC4">
        <w:rPr>
          <w:rFonts w:ascii="Courier" w:hAnsi="Courier"/>
        </w:rPr>
        <w:t>hst1pass</w:t>
      </w:r>
      <w:r>
        <w:t xml:space="preserve"> program has the capability of correcting some photometric and astrometric measurements for CTE loss, particularly for </w:t>
      </w:r>
      <w:r w:rsidRPr="00FD08DA">
        <w:rPr>
          <w:rFonts w:ascii="Courier" w:hAnsi="Courier"/>
        </w:rPr>
        <w:t>_flt</w:t>
      </w:r>
      <w:r>
        <w:t xml:space="preserve"> images from either WFC3/UVIS or ACS/WFC.  This is done by means of a look-up table that quantifies the losses as a function of star brightness and local background level.  A recent ISR by Anderson (</w:t>
      </w:r>
      <w:r w:rsidRPr="007F6117">
        <w:rPr>
          <w:color w:val="000000" w:themeColor="text1"/>
        </w:rPr>
        <w:t>202</w:t>
      </w:r>
      <w:r w:rsidR="007F6117" w:rsidRPr="007F6117">
        <w:rPr>
          <w:color w:val="000000" w:themeColor="text1"/>
        </w:rPr>
        <w:t>1</w:t>
      </w:r>
      <w:r>
        <w:t xml:space="preserve">) details how these tables have been constructed for WFC3/UVIS.   The WFC/ACS astrometric and photometric table-based corrections come from tables constructed from a similar procedure (see Anderson </w:t>
      </w:r>
      <w:r w:rsidR="00F2431F" w:rsidRPr="00F2431F">
        <w:rPr>
          <w:color w:val="000000" w:themeColor="text1"/>
        </w:rPr>
        <w:t>in prep</w:t>
      </w:r>
      <w:r>
        <w:t xml:space="preserve">).   </w:t>
      </w:r>
    </w:p>
    <w:p w14:paraId="36EDFA06" w14:textId="57FF4980" w:rsidR="006D114D" w:rsidRDefault="006D114D" w:rsidP="006D114D">
      <w:pPr>
        <w:pStyle w:val="BodyNoIndent"/>
        <w:jc w:val="left"/>
      </w:pPr>
      <w:r>
        <w:t xml:space="preserve">Note there </w:t>
      </w:r>
      <w:r w:rsidR="00CB1DFC">
        <w:t xml:space="preserve">already </w:t>
      </w:r>
      <w:r>
        <w:t>exist</w:t>
      </w:r>
      <w:r w:rsidR="00CB1DFC">
        <w:t>s</w:t>
      </w:r>
      <w:r>
        <w:t xml:space="preserve"> a formula-based </w:t>
      </w:r>
      <w:r w:rsidR="00F2431F">
        <w:t xml:space="preserve">photometric </w:t>
      </w:r>
      <w:r>
        <w:t xml:space="preserve">correction for ACS images </w:t>
      </w:r>
      <w:r w:rsidR="00CB1DFC">
        <w:t xml:space="preserve">constructed and maintained </w:t>
      </w:r>
      <w:r>
        <w:t>by Chiaberge (</w:t>
      </w:r>
      <w:r w:rsidR="00CB3AEB" w:rsidRPr="00CB3AEB">
        <w:rPr>
          <w:color w:val="000000" w:themeColor="text1"/>
        </w:rPr>
        <w:t>2012</w:t>
      </w:r>
      <w:r>
        <w:t>)</w:t>
      </w:r>
      <w:r w:rsidR="00F2431F">
        <w:t xml:space="preserve">, and </w:t>
      </w:r>
      <w:r w:rsidR="00CB1DFC">
        <w:t>these corrections</w:t>
      </w:r>
      <w:r w:rsidR="00F2431F">
        <w:t xml:space="preserve"> have been shown to work quite well.  </w:t>
      </w:r>
      <w:r w:rsidR="00920AB8">
        <w:t xml:space="preserve">However, </w:t>
      </w:r>
      <w:r w:rsidR="00F2431F">
        <w:t>these corrections were</w:t>
      </w:r>
      <w:r>
        <w:t xml:space="preserve"> designed for aperture photometry with larger apertures</w:t>
      </w:r>
      <w:r w:rsidR="00F2431F">
        <w:t>,</w:t>
      </w:r>
      <w:r>
        <w:t xml:space="preserve"> and</w:t>
      </w:r>
      <w:r w:rsidR="0062406B">
        <w:t>,</w:t>
      </w:r>
      <w:r>
        <w:t xml:space="preserve"> </w:t>
      </w:r>
      <w:r w:rsidR="0062406B">
        <w:t>more importantly,</w:t>
      </w:r>
      <w:r w:rsidR="00CB1DFC">
        <w:t xml:space="preserve"> </w:t>
      </w:r>
      <w:r w:rsidR="00F2431F">
        <w:t>ther</w:t>
      </w:r>
      <w:r w:rsidR="00CB1DFC">
        <w:t>e</w:t>
      </w:r>
      <w:r w:rsidR="00F2431F">
        <w:t xml:space="preserve"> is no </w:t>
      </w:r>
      <w:r>
        <w:t xml:space="preserve">correction </w:t>
      </w:r>
      <w:r w:rsidR="0062406B">
        <w:t xml:space="preserve">provided </w:t>
      </w:r>
      <w:r>
        <w:t xml:space="preserve">for astrometry.  For this reason, during the process of </w:t>
      </w:r>
      <w:r w:rsidR="00665571">
        <w:t xml:space="preserve">implementing </w:t>
      </w:r>
      <w:r>
        <w:t xml:space="preserve">the astrometric correction, a </w:t>
      </w:r>
      <w:r w:rsidR="00665571" w:rsidRPr="00421DA4">
        <w:rPr>
          <w:rFonts w:ascii="Courier" w:hAnsi="Courier"/>
        </w:rPr>
        <w:t>hst1pass</w:t>
      </w:r>
      <w:r w:rsidR="00665571">
        <w:t xml:space="preserve">-tailored </w:t>
      </w:r>
      <w:r>
        <w:t>photometric correction was constructed as well that corresponded more closely with the small 5</w:t>
      </w:r>
      <w:r>
        <w:sym w:font="Symbol" w:char="F0B4"/>
      </w:r>
      <w:r>
        <w:t xml:space="preserve">5-pixel aperture photometry done by </w:t>
      </w:r>
      <w:r w:rsidRPr="00A05FCD">
        <w:rPr>
          <w:rFonts w:ascii="Courier" w:hAnsi="Courier"/>
        </w:rPr>
        <w:t>hst1pass</w:t>
      </w:r>
      <w:r>
        <w:t>.</w:t>
      </w:r>
      <w:r w:rsidR="00920AB8">
        <w:t xml:space="preserve">  Of course, </w:t>
      </w:r>
      <w:r w:rsidR="00920AB8" w:rsidRPr="00421DA4">
        <w:rPr>
          <w:rFonts w:ascii="Courier" w:hAnsi="Courier"/>
        </w:rPr>
        <w:t>hst1pass</w:t>
      </w:r>
      <w:r w:rsidR="00920AB8">
        <w:t xml:space="preserve"> can also work on the pixel-by-pixel CTE-corrected pipeline products produced by the pipeline (the </w:t>
      </w:r>
      <w:r w:rsidR="00920AB8" w:rsidRPr="00421DA4">
        <w:rPr>
          <w:rFonts w:ascii="Courier" w:hAnsi="Courier"/>
        </w:rPr>
        <w:t>_flc</w:t>
      </w:r>
      <w:r w:rsidR="00920AB8">
        <w:t xml:space="preserve"> images)</w:t>
      </w:r>
      <w:r w:rsidR="00CB7093">
        <w:t>.  S</w:t>
      </w:r>
      <w:r w:rsidR="00920AB8">
        <w:t>uch images do not require the table-based correction so that step is suppressed.</w:t>
      </w:r>
    </w:p>
    <w:p w14:paraId="629D8581" w14:textId="77777777" w:rsidR="006D114D" w:rsidRDefault="006D114D" w:rsidP="006D114D">
      <w:pPr>
        <w:pStyle w:val="BodyNoIndent"/>
        <w:spacing w:after="0"/>
        <w:jc w:val="left"/>
      </w:pPr>
    </w:p>
    <w:p w14:paraId="50179116" w14:textId="40055FF9" w:rsidR="006D114D" w:rsidRPr="00574F25" w:rsidRDefault="00CB7093" w:rsidP="006D114D">
      <w:pPr>
        <w:pStyle w:val="BodyNoIndent"/>
        <w:jc w:val="left"/>
        <w:rPr>
          <w:b/>
          <w:bCs/>
          <w:sz w:val="28"/>
          <w:szCs w:val="28"/>
        </w:rPr>
      </w:pPr>
      <w:r>
        <w:rPr>
          <w:b/>
          <w:bCs/>
          <w:sz w:val="28"/>
          <w:szCs w:val="28"/>
        </w:rPr>
        <w:t xml:space="preserve">C.1  </w:t>
      </w:r>
      <w:r w:rsidR="006D114D" w:rsidRPr="00574F25">
        <w:rPr>
          <w:b/>
          <w:bCs/>
          <w:sz w:val="28"/>
          <w:szCs w:val="28"/>
        </w:rPr>
        <w:t xml:space="preserve">The Need for the </w:t>
      </w:r>
      <w:r w:rsidR="00920AB8">
        <w:rPr>
          <w:b/>
          <w:bCs/>
          <w:sz w:val="28"/>
          <w:szCs w:val="28"/>
        </w:rPr>
        <w:t>T</w:t>
      </w:r>
      <w:r w:rsidR="00920AB8" w:rsidRPr="00574F25">
        <w:rPr>
          <w:b/>
          <w:bCs/>
          <w:sz w:val="28"/>
          <w:szCs w:val="28"/>
        </w:rPr>
        <w:t xml:space="preserve">otal </w:t>
      </w:r>
      <w:r w:rsidR="00920AB8">
        <w:rPr>
          <w:b/>
          <w:bCs/>
          <w:sz w:val="28"/>
          <w:szCs w:val="28"/>
        </w:rPr>
        <w:t>B</w:t>
      </w:r>
      <w:r w:rsidR="00920AB8" w:rsidRPr="00574F25">
        <w:rPr>
          <w:b/>
          <w:bCs/>
          <w:sz w:val="28"/>
          <w:szCs w:val="28"/>
        </w:rPr>
        <w:t>ackground</w:t>
      </w:r>
    </w:p>
    <w:p w14:paraId="3325D00F" w14:textId="4D84BE8D" w:rsidR="006D114D" w:rsidRDefault="00665571" w:rsidP="006D114D">
      <w:pPr>
        <w:pStyle w:val="BodyNoIndent"/>
        <w:jc w:val="left"/>
      </w:pPr>
      <w:r>
        <w:t xml:space="preserve">By default, the </w:t>
      </w:r>
      <w:r w:rsidR="006D114D" w:rsidRPr="00390512">
        <w:rPr>
          <w:rFonts w:ascii="Courier" w:hAnsi="Courier"/>
        </w:rPr>
        <w:t>_flt</w:t>
      </w:r>
      <w:r w:rsidR="006D114D">
        <w:t xml:space="preserve"> images from the standard </w:t>
      </w:r>
      <w:r>
        <w:t xml:space="preserve">calibration </w:t>
      </w:r>
      <w:r w:rsidR="006D114D">
        <w:t>pipeline have post-flash and dark-current subtracted from them (</w:t>
      </w:r>
      <w:r w:rsidR="006D114D" w:rsidRPr="00390512">
        <w:rPr>
          <w:rFonts w:ascii="Courier" w:hAnsi="Courier"/>
        </w:rPr>
        <w:t>FLSHCORR</w:t>
      </w:r>
      <w:r w:rsidR="006D114D">
        <w:t xml:space="preserve"> = </w:t>
      </w:r>
      <w:r w:rsidR="006D114D" w:rsidRPr="00390512">
        <w:rPr>
          <w:rFonts w:ascii="Courier" w:hAnsi="Courier"/>
        </w:rPr>
        <w:t>‘PERFORM</w:t>
      </w:r>
      <w:r w:rsidR="006D114D">
        <w:rPr>
          <w:rFonts w:ascii="Courier" w:hAnsi="Courier"/>
        </w:rPr>
        <w:t>’</w:t>
      </w:r>
      <w:r w:rsidR="006D114D">
        <w:t xml:space="preserve"> or </w:t>
      </w:r>
      <w:r w:rsidR="006D114D">
        <w:rPr>
          <w:rFonts w:ascii="Courier" w:hAnsi="Courier"/>
        </w:rPr>
        <w:t>’COMPLETE</w:t>
      </w:r>
      <w:r w:rsidR="006D114D" w:rsidRPr="00390512">
        <w:rPr>
          <w:rFonts w:ascii="Courier" w:hAnsi="Courier"/>
        </w:rPr>
        <w:t>’</w:t>
      </w:r>
      <w:r w:rsidR="006D114D">
        <w:t xml:space="preserve">), so that the background will resemble as closely as possible the natural astronomical background.  The </w:t>
      </w:r>
      <w:r w:rsidR="006D114D" w:rsidRPr="003F5F56">
        <w:rPr>
          <w:rFonts w:ascii="Courier" w:hAnsi="Courier"/>
        </w:rPr>
        <w:t>hst1pass</w:t>
      </w:r>
      <w:r w:rsidR="006D114D">
        <w:t xml:space="preserve"> estimate</w:t>
      </w:r>
      <w:r>
        <w:t>s</w:t>
      </w:r>
      <w:r w:rsidR="006D114D">
        <w:t xml:space="preserve"> the number of electrons that were subtracted </w:t>
      </w:r>
      <w:r>
        <w:t xml:space="preserve">during </w:t>
      </w:r>
      <w:r w:rsidR="006D114D">
        <w:t>the post-flash and dark-current correction and determine</w:t>
      </w:r>
      <w:r>
        <w:t>s</w:t>
      </w:r>
      <w:r w:rsidR="006D114D">
        <w:t xml:space="preserve"> the operative raw-electron sky level</w:t>
      </w:r>
      <w:r>
        <w:t xml:space="preserve"> required to determine </w:t>
      </w:r>
      <w:r w:rsidR="006D114D">
        <w:t>the table-based CTE correction.</w:t>
      </w:r>
    </w:p>
    <w:p w14:paraId="4CABABD6" w14:textId="77777777" w:rsidR="006D114D" w:rsidRDefault="006D114D" w:rsidP="006D114D">
      <w:pPr>
        <w:pStyle w:val="BodyNoIndent"/>
        <w:spacing w:after="0"/>
        <w:jc w:val="left"/>
      </w:pPr>
    </w:p>
    <w:p w14:paraId="70EC0928" w14:textId="5D989B1A" w:rsidR="006D114D" w:rsidRPr="00574F25" w:rsidRDefault="00CB7093" w:rsidP="006D114D">
      <w:pPr>
        <w:pStyle w:val="BodyNoIndent"/>
        <w:jc w:val="left"/>
        <w:rPr>
          <w:sz w:val="28"/>
          <w:szCs w:val="28"/>
        </w:rPr>
      </w:pPr>
      <w:r>
        <w:rPr>
          <w:b/>
          <w:bCs/>
          <w:sz w:val="28"/>
          <w:szCs w:val="28"/>
        </w:rPr>
        <w:t xml:space="preserve">C.2  </w:t>
      </w:r>
      <w:r w:rsidR="006D114D" w:rsidRPr="00574F25">
        <w:rPr>
          <w:b/>
          <w:bCs/>
          <w:sz w:val="28"/>
          <w:szCs w:val="28"/>
        </w:rPr>
        <w:t xml:space="preserve">Implementing the </w:t>
      </w:r>
      <w:r w:rsidR="00A61B9A">
        <w:rPr>
          <w:b/>
          <w:bCs/>
          <w:sz w:val="28"/>
          <w:szCs w:val="28"/>
        </w:rPr>
        <w:t>T</w:t>
      </w:r>
      <w:r w:rsidR="00A61B9A" w:rsidRPr="00574F25">
        <w:rPr>
          <w:b/>
          <w:bCs/>
          <w:sz w:val="28"/>
          <w:szCs w:val="28"/>
        </w:rPr>
        <w:t>able</w:t>
      </w:r>
      <w:r w:rsidR="006D114D" w:rsidRPr="00574F25">
        <w:rPr>
          <w:b/>
          <w:bCs/>
          <w:sz w:val="28"/>
          <w:szCs w:val="28"/>
        </w:rPr>
        <w:t>-</w:t>
      </w:r>
      <w:r w:rsidR="00A61B9A">
        <w:rPr>
          <w:b/>
          <w:bCs/>
          <w:sz w:val="28"/>
          <w:szCs w:val="28"/>
        </w:rPr>
        <w:t>B</w:t>
      </w:r>
      <w:r w:rsidR="00A61B9A" w:rsidRPr="00574F25">
        <w:rPr>
          <w:b/>
          <w:bCs/>
          <w:sz w:val="28"/>
          <w:szCs w:val="28"/>
        </w:rPr>
        <w:t xml:space="preserve">ased </w:t>
      </w:r>
      <w:r w:rsidR="006D114D" w:rsidRPr="00574F25">
        <w:rPr>
          <w:b/>
          <w:bCs/>
          <w:sz w:val="28"/>
          <w:szCs w:val="28"/>
        </w:rPr>
        <w:t xml:space="preserve">CTE </w:t>
      </w:r>
      <w:r w:rsidR="00A61B9A">
        <w:rPr>
          <w:b/>
          <w:bCs/>
          <w:sz w:val="28"/>
          <w:szCs w:val="28"/>
        </w:rPr>
        <w:t>C</w:t>
      </w:r>
      <w:r w:rsidR="00A61B9A" w:rsidRPr="00574F25">
        <w:rPr>
          <w:b/>
          <w:bCs/>
          <w:sz w:val="28"/>
          <w:szCs w:val="28"/>
        </w:rPr>
        <w:t>orrections</w:t>
      </w:r>
    </w:p>
    <w:p w14:paraId="2A282A42" w14:textId="3993EF03" w:rsidR="006D114D" w:rsidRDefault="006D114D" w:rsidP="006D114D">
      <w:pPr>
        <w:pStyle w:val="BodyNoIndent"/>
        <w:jc w:val="left"/>
      </w:pPr>
      <w:r>
        <w:t>The empirical CTE corrections to</w:t>
      </w:r>
      <w:r w:rsidR="00665571">
        <w:t xml:space="preserve"> WFC3/UVIS</w:t>
      </w:r>
      <w:r>
        <w:t xml:space="preserve"> </w:t>
      </w:r>
      <w:r w:rsidRPr="00A35C89">
        <w:rPr>
          <w:rFonts w:ascii="Courier" w:hAnsi="Courier"/>
        </w:rPr>
        <w:t>_flt</w:t>
      </w:r>
      <w:r>
        <w:t xml:space="preserve"> measurements based on PSF photometry with </w:t>
      </w:r>
      <w:r w:rsidRPr="000105C2">
        <w:rPr>
          <w:rFonts w:ascii="Courier" w:hAnsi="Courier"/>
        </w:rPr>
        <w:t>hst1pass</w:t>
      </w:r>
      <w:r>
        <w:t xml:space="preserve"> were presented in Anderson </w:t>
      </w:r>
      <w:r w:rsidR="00E701AE" w:rsidRPr="00E701AE">
        <w:rPr>
          <w:color w:val="000000" w:themeColor="text1"/>
        </w:rPr>
        <w:t>2021</w:t>
      </w:r>
      <w:r>
        <w:t xml:space="preserve">.  The corrections have a photometric and an astrometric component.  Post-measurement corrections such as these have been available for a long time for photometry (see </w:t>
      </w:r>
      <w:proofErr w:type="spellStart"/>
      <w:r>
        <w:t>Noeske</w:t>
      </w:r>
      <w:proofErr w:type="spellEnd"/>
      <w:r w:rsidR="00E701AE">
        <w:t xml:space="preserve"> et al.</w:t>
      </w:r>
      <w:r w:rsidR="00CB1DFC">
        <w:t xml:space="preserve"> 2013</w:t>
      </w:r>
      <w:r>
        <w:t xml:space="preserve"> and Kuhn et al</w:t>
      </w:r>
      <w:r w:rsidR="00E701AE">
        <w:t>. 2021)</w:t>
      </w:r>
      <w:r>
        <w:t xml:space="preserve">, but </w:t>
      </w:r>
      <w:r w:rsidR="00665571">
        <w:t>little</w:t>
      </w:r>
      <w:r>
        <w:t xml:space="preserve"> has been available for astrometry; </w:t>
      </w:r>
      <w:proofErr w:type="spellStart"/>
      <w:r w:rsidR="00665571">
        <w:t>obsevers</w:t>
      </w:r>
      <w:proofErr w:type="spellEnd"/>
      <w:r w:rsidR="00665571">
        <w:t xml:space="preserve"> </w:t>
      </w:r>
      <w:r>
        <w:t xml:space="preserve">have been dependent on the </w:t>
      </w:r>
      <w:r w:rsidR="00665571">
        <w:t xml:space="preserve">calibration-pipeline </w:t>
      </w:r>
      <w:r>
        <w:t xml:space="preserve">pixel-based correction </w:t>
      </w:r>
      <w:r w:rsidR="00665571">
        <w:t>(</w:t>
      </w:r>
      <w:r w:rsidR="00665571" w:rsidRPr="00421DA4">
        <w:rPr>
          <w:rFonts w:ascii="Courier" w:hAnsi="Courier"/>
        </w:rPr>
        <w:t>_flc</w:t>
      </w:r>
      <w:r w:rsidR="00665571">
        <w:t xml:space="preserve">) </w:t>
      </w:r>
      <w:r>
        <w:t>for that.</w:t>
      </w:r>
    </w:p>
    <w:p w14:paraId="61EA0103" w14:textId="7B45076D" w:rsidR="006D114D" w:rsidRDefault="006D114D" w:rsidP="006D114D">
      <w:pPr>
        <w:pStyle w:val="BodyNoIndent"/>
        <w:jc w:val="left"/>
      </w:pPr>
      <w:r>
        <w:t xml:space="preserve">The </w:t>
      </w:r>
      <w:r w:rsidR="00665571">
        <w:t xml:space="preserve">WFC3/UVIS </w:t>
      </w:r>
      <w:r>
        <w:t xml:space="preserve">corrections in Anderson </w:t>
      </w:r>
      <w:r w:rsidR="00CB1DFC">
        <w:t>(</w:t>
      </w:r>
      <w:r>
        <w:t>202</w:t>
      </w:r>
      <w:r w:rsidR="00CB1DFC">
        <w:t>1)</w:t>
      </w:r>
      <w:r>
        <w:t xml:space="preserve"> are in the form of two-dimensional tables that report the observed CTE losses as a function of (1) true stellar flux (in instrumental magnitudes) and (2) background sky level.  The brightness is tabulated every magnitude level and the background level at a few fiducial levels:  0 e</w:t>
      </w:r>
      <w:r w:rsidRPr="00275F03">
        <w:rPr>
          <w:vertAlign w:val="superscript"/>
        </w:rPr>
        <w:sym w:font="Symbol" w:char="F02D"/>
      </w:r>
      <w:r>
        <w:t>, 8 e</w:t>
      </w:r>
      <w:r w:rsidRPr="00275F03">
        <w:rPr>
          <w:vertAlign w:val="superscript"/>
        </w:rPr>
        <w:sym w:font="Symbol" w:char="F02D"/>
      </w:r>
      <w:r>
        <w:t>, 12 e</w:t>
      </w:r>
      <w:r w:rsidRPr="00275F03">
        <w:rPr>
          <w:vertAlign w:val="superscript"/>
        </w:rPr>
        <w:sym w:font="Symbol" w:char="F02D"/>
      </w:r>
      <w:r>
        <w:t>, 16 e</w:t>
      </w:r>
      <w:r w:rsidRPr="00275F03">
        <w:rPr>
          <w:vertAlign w:val="superscript"/>
        </w:rPr>
        <w:sym w:font="Symbol" w:char="F02D"/>
      </w:r>
      <w:r>
        <w:t>, 20 e</w:t>
      </w:r>
      <w:r w:rsidRPr="00275F03">
        <w:rPr>
          <w:vertAlign w:val="superscript"/>
        </w:rPr>
        <w:sym w:font="Symbol" w:char="F02D"/>
      </w:r>
      <w:r>
        <w:t>, 25 e</w:t>
      </w:r>
      <w:r w:rsidRPr="00275F03">
        <w:rPr>
          <w:vertAlign w:val="superscript"/>
        </w:rPr>
        <w:sym w:font="Symbol" w:char="F02D"/>
      </w:r>
      <w:r>
        <w:t>, 30 e</w:t>
      </w:r>
      <w:r w:rsidRPr="00275F03">
        <w:rPr>
          <w:vertAlign w:val="superscript"/>
        </w:rPr>
        <w:sym w:font="Symbol" w:char="F02D"/>
      </w:r>
      <w:r>
        <w:t>, and 35 e</w:t>
      </w:r>
      <w:r w:rsidRPr="00275F03">
        <w:rPr>
          <w:vertAlign w:val="superscript"/>
        </w:rPr>
        <w:sym w:font="Symbol" w:char="F02D"/>
      </w:r>
      <w:r>
        <w:t xml:space="preserve">.  The spacing of the table entries is close enough that the corrections can be interpolated linearly in background level and instrumental magnitude.  The astrometric corrections are similar; the astrometric tables provide the shift away from the readout direction, which </w:t>
      </w:r>
      <w:r w:rsidR="00665571">
        <w:t>is</w:t>
      </w:r>
      <w:r>
        <w:t xml:space="preserve"> in the direction of the chip gap for WFC3/UVIS and ACS/WFC.</w:t>
      </w:r>
    </w:p>
    <w:p w14:paraId="6935C487" w14:textId="444E1292" w:rsidR="006D114D" w:rsidRDefault="006D114D" w:rsidP="006D114D">
      <w:pPr>
        <w:pStyle w:val="BodyNoIndent"/>
        <w:jc w:val="left"/>
      </w:pPr>
      <w:r>
        <w:lastRenderedPageBreak/>
        <w:t>The tables provide the correction at a reference location on the detector (</w:t>
      </w:r>
      <w:proofErr w:type="spellStart"/>
      <w:r w:rsidRPr="001A7428">
        <w:rPr>
          <w:i/>
          <w:iCs/>
        </w:rPr>
        <w:t>j</w:t>
      </w:r>
      <w:r w:rsidRPr="001A7428">
        <w:rPr>
          <w:vertAlign w:val="subscript"/>
        </w:rPr>
        <w:t>PAR</w:t>
      </w:r>
      <w:proofErr w:type="spellEnd"/>
      <w:r>
        <w:t xml:space="preserve"> = 2048) and at reference time (2021.1 for WFC3/UVIS and 202</w:t>
      </w:r>
      <w:r w:rsidR="00CB1DFC">
        <w:t>0.9</w:t>
      </w:r>
      <w:r>
        <w:t xml:space="preserve"> for ACS/WFC).  The parameter </w:t>
      </w:r>
      <w:proofErr w:type="spellStart"/>
      <w:r w:rsidRPr="001A7428">
        <w:rPr>
          <w:i/>
          <w:iCs/>
        </w:rPr>
        <w:t>j</w:t>
      </w:r>
      <w:r w:rsidRPr="001A7428">
        <w:rPr>
          <w:vertAlign w:val="subscript"/>
        </w:rPr>
        <w:t>PAR</w:t>
      </w:r>
      <w:proofErr w:type="spellEnd"/>
      <w:r>
        <w:t xml:space="preserve"> corresponds to the number of parallel shifts to the serial register</w:t>
      </w:r>
      <w:r w:rsidR="00665571">
        <w:t>, and p</w:t>
      </w:r>
      <w:r>
        <w:t xml:space="preserve">arameter </w:t>
      </w:r>
      <w:r w:rsidRPr="008C1C31">
        <w:rPr>
          <w:i/>
          <w:iCs/>
        </w:rPr>
        <w:t>D</w:t>
      </w:r>
      <w:r>
        <w:t xml:space="preserve"> </w:t>
      </w:r>
      <w:r w:rsidR="00665571">
        <w:t>is</w:t>
      </w:r>
      <w:r>
        <w:t xml:space="preserve"> the date in fractional years.  The table corrections should be scaled by:</w:t>
      </w:r>
    </w:p>
    <w:p w14:paraId="4EC15339" w14:textId="77777777" w:rsidR="006D114D" w:rsidRPr="008C1C31" w:rsidRDefault="006D114D" w:rsidP="006D114D">
      <w:pPr>
        <w:pStyle w:val="BodyNoIndent"/>
        <w:jc w:val="left"/>
      </w:pPr>
      <m:oMathPara>
        <m:oMath>
          <m:r>
            <w:rPr>
              <w:rFonts w:ascii="Cambria Math" w:hAnsi="Cambria Math"/>
            </w:rPr>
            <m:t>f=</m:t>
          </m:r>
          <m:d>
            <m:dPr>
              <m:ctrlPr>
                <w:ins w:id="2" w:author="Jay" w:date="2022-07-05T07:13:00Z">
                  <w:rPr>
                    <w:rFonts w:ascii="Cambria Math" w:hAnsi="Cambria Math"/>
                    <w:i/>
                  </w:rPr>
                </w:ins>
              </m:ctrlPr>
            </m:dPr>
            <m:e>
              <m:f>
                <m:fPr>
                  <m:ctrlPr>
                    <w:ins w:id="3" w:author="Jay" w:date="2022-07-05T07:13:00Z">
                      <w:rPr>
                        <w:rFonts w:ascii="Cambria Math" w:hAnsi="Cambria Math"/>
                        <w:i/>
                      </w:rPr>
                    </w:ins>
                  </m:ctrlPr>
                </m:fPr>
                <m:num>
                  <m:sSub>
                    <m:sSubPr>
                      <m:ctrlPr>
                        <w:ins w:id="4" w:author="Jay" w:date="2022-07-05T07:13:00Z">
                          <w:rPr>
                            <w:rFonts w:ascii="Cambria Math" w:hAnsi="Cambria Math"/>
                            <w:vertAlign w:val="superscript"/>
                          </w:rPr>
                        </w:ins>
                      </m:ctrlPr>
                    </m:sSubPr>
                    <m:e>
                      <m:r>
                        <w:rPr>
                          <w:rFonts w:ascii="Cambria Math" w:hAnsi="Cambria Math"/>
                          <w:vertAlign w:val="superscript"/>
                        </w:rPr>
                        <m:t>j</m:t>
                      </m:r>
                    </m:e>
                    <m:sub>
                      <m:r>
                        <m:rPr>
                          <m:sty m:val="p"/>
                        </m:rPr>
                        <w:rPr>
                          <w:rFonts w:ascii="Cambria Math" w:hAnsi="Cambria Math"/>
                          <w:vertAlign w:val="superscript"/>
                        </w:rPr>
                        <m:t>PAR</m:t>
                      </m:r>
                    </m:sub>
                  </m:sSub>
                </m:num>
                <m:den>
                  <m:r>
                    <w:rPr>
                      <w:rFonts w:ascii="Cambria Math" w:hAnsi="Cambria Math"/>
                    </w:rPr>
                    <m:t>2048</m:t>
                  </m:r>
                </m:den>
              </m:f>
            </m:e>
          </m:d>
          <m:d>
            <m:dPr>
              <m:ctrlPr>
                <w:ins w:id="5" w:author="Jay" w:date="2022-07-05T07:13:00Z">
                  <w:rPr>
                    <w:rFonts w:ascii="Cambria Math" w:hAnsi="Cambria Math"/>
                    <w:i/>
                  </w:rPr>
                </w:ins>
              </m:ctrlPr>
            </m:dPr>
            <m:e>
              <m:f>
                <m:fPr>
                  <m:ctrlPr>
                    <w:ins w:id="6" w:author="Jay" w:date="2022-07-05T07:13:00Z">
                      <w:rPr>
                        <w:rFonts w:ascii="Cambria Math" w:hAnsi="Cambria Math"/>
                        <w:i/>
                      </w:rPr>
                    </w:ins>
                  </m:ctrlPr>
                </m:fPr>
                <m:num>
                  <m:r>
                    <w:rPr>
                      <w:rFonts w:ascii="Cambria Math" w:hAnsi="Cambria Math"/>
                    </w:rPr>
                    <m:t>D-2021.1</m:t>
                  </m:r>
                </m:num>
                <m:den>
                  <m:r>
                    <w:rPr>
                      <w:rFonts w:ascii="Cambria Math" w:hAnsi="Cambria Math"/>
                    </w:rPr>
                    <m:t>2021.1-2009.4</m:t>
                  </m:r>
                </m:den>
              </m:f>
            </m:e>
          </m:d>
        </m:oMath>
      </m:oMathPara>
    </w:p>
    <w:p w14:paraId="69A285ED" w14:textId="4F2F723B" w:rsidR="006D114D" w:rsidRDefault="006D114D" w:rsidP="006D114D">
      <w:pPr>
        <w:pStyle w:val="BodyNoIndent"/>
        <w:jc w:val="left"/>
      </w:pPr>
      <w:r>
        <w:t xml:space="preserve">for WFC3/UVIS, where 2009.4 corresponds to the installation date and 2021.1 to the model-pinning date.  For ACS/WFC, these numbers would be 2002.4 and 2020.9, respectively.  </w:t>
      </w:r>
      <w:r w:rsidR="00665571">
        <w:t>Our goal is</w:t>
      </w:r>
      <w:r>
        <w:t xml:space="preserve"> to construct similar tables for ACS/HRC and WFPC2</w:t>
      </w:r>
      <w:r w:rsidR="00665571">
        <w:t xml:space="preserve"> in the future</w:t>
      </w:r>
      <w:r>
        <w:t>, though it is more complicated constructing CTE corrections for legacy instruments, as we must rely on data in the archive.</w:t>
      </w:r>
    </w:p>
    <w:p w14:paraId="1AF8B53C" w14:textId="77777777" w:rsidR="006D114D" w:rsidRPr="00620B5F" w:rsidRDefault="006D114D" w:rsidP="006D114D">
      <w:pPr>
        <w:pStyle w:val="BodyNoIndent"/>
        <w:jc w:val="left"/>
      </w:pPr>
      <w:r>
        <w:t xml:space="preserve">Note that the table entries are provided in terms of the </w:t>
      </w:r>
      <w:r w:rsidRPr="001A7428">
        <w:rPr>
          <w:i/>
          <w:iCs/>
        </w:rPr>
        <w:t>true</w:t>
      </w:r>
      <w:r>
        <w:t xml:space="preserve"> stellar instrumental magnitude, while </w:t>
      </w:r>
      <w:r w:rsidRPr="004C7D45">
        <w:rPr>
          <w:rFonts w:ascii="Courier" w:hAnsi="Courier"/>
        </w:rPr>
        <w:t>hst1pass</w:t>
      </w:r>
      <w:r>
        <w:t xml:space="preserve"> gives us the </w:t>
      </w:r>
      <w:r>
        <w:rPr>
          <w:i/>
          <w:iCs/>
        </w:rPr>
        <w:t>apparent</w:t>
      </w:r>
      <w:r>
        <w:t xml:space="preserve"> instrumental magnitude, </w:t>
      </w:r>
      <w:r w:rsidRPr="00A82712">
        <w:rPr>
          <w:i/>
          <w:iCs/>
        </w:rPr>
        <w:t>m</w:t>
      </w:r>
      <w:r w:rsidRPr="00A82712">
        <w:rPr>
          <w:vertAlign w:val="subscript"/>
        </w:rPr>
        <w:t>0</w:t>
      </w:r>
      <w:r>
        <w:t>.  The reason for this is that when we constructed the table, we measured the flux decrement relative to known flux in calibration images.  The routine iterates to determine the true flux.</w:t>
      </w:r>
      <w:r>
        <w:rPr>
          <w:rStyle w:val="FootnoteReference"/>
        </w:rPr>
        <w:footnoteReference w:id="19"/>
      </w:r>
      <w:r>
        <w:t xml:space="preserve">  </w:t>
      </w:r>
    </w:p>
    <w:p w14:paraId="524D73FF" w14:textId="77777777" w:rsidR="006D114D" w:rsidRDefault="006D114D" w:rsidP="006D114D">
      <w:pPr>
        <w:pStyle w:val="BodyNoIndent"/>
        <w:spacing w:after="0"/>
        <w:jc w:val="left"/>
      </w:pPr>
    </w:p>
    <w:p w14:paraId="0067D622" w14:textId="6D4A025A" w:rsidR="006D114D" w:rsidRPr="00574F25" w:rsidRDefault="00CB7093" w:rsidP="006D114D">
      <w:pPr>
        <w:pStyle w:val="BodyNoIndent"/>
        <w:jc w:val="left"/>
        <w:rPr>
          <w:b/>
          <w:bCs/>
          <w:sz w:val="28"/>
          <w:szCs w:val="28"/>
        </w:rPr>
      </w:pPr>
      <w:r>
        <w:rPr>
          <w:b/>
          <w:bCs/>
          <w:sz w:val="28"/>
          <w:szCs w:val="28"/>
        </w:rPr>
        <w:t xml:space="preserve">C.3  </w:t>
      </w:r>
      <w:r w:rsidR="006D114D" w:rsidRPr="00574F25">
        <w:rPr>
          <w:b/>
          <w:bCs/>
          <w:sz w:val="28"/>
          <w:szCs w:val="28"/>
        </w:rPr>
        <w:t>Outputting the CTE-</w:t>
      </w:r>
      <w:r w:rsidR="00685449">
        <w:rPr>
          <w:b/>
          <w:bCs/>
          <w:sz w:val="28"/>
          <w:szCs w:val="28"/>
        </w:rPr>
        <w:t>C</w:t>
      </w:r>
      <w:r w:rsidR="00685449" w:rsidRPr="00574F25">
        <w:rPr>
          <w:b/>
          <w:bCs/>
          <w:sz w:val="28"/>
          <w:szCs w:val="28"/>
        </w:rPr>
        <w:t xml:space="preserve">orrected </w:t>
      </w:r>
      <w:r w:rsidR="00685449">
        <w:rPr>
          <w:b/>
          <w:bCs/>
          <w:sz w:val="28"/>
          <w:szCs w:val="28"/>
        </w:rPr>
        <w:t>M</w:t>
      </w:r>
      <w:r w:rsidR="00685449" w:rsidRPr="00574F25">
        <w:rPr>
          <w:b/>
          <w:bCs/>
          <w:sz w:val="28"/>
          <w:szCs w:val="28"/>
        </w:rPr>
        <w:t>easurements</w:t>
      </w:r>
    </w:p>
    <w:p w14:paraId="2A8E7752" w14:textId="0219F4F6" w:rsidR="006D114D" w:rsidRDefault="006D114D" w:rsidP="006D114D">
      <w:pPr>
        <w:pStyle w:val="BodyNoIndent"/>
        <w:jc w:val="left"/>
      </w:pPr>
      <w:r>
        <w:t xml:space="preserve">Users can choose to output the CTE-corrected photometry (when it is available) by selecting the capital-letter output columns:  </w:t>
      </w:r>
      <w:r w:rsidRPr="00060EC9">
        <w:rPr>
          <w:rFonts w:ascii="Courier" w:hAnsi="Courier"/>
        </w:rPr>
        <w:t>X</w:t>
      </w:r>
      <w:r>
        <w:t xml:space="preserve">, </w:t>
      </w:r>
      <w:r w:rsidRPr="00060EC9">
        <w:rPr>
          <w:rFonts w:ascii="Courier" w:hAnsi="Courier"/>
        </w:rPr>
        <w:t>Y</w:t>
      </w:r>
      <w:r>
        <w:t xml:space="preserve">, and </w:t>
      </w:r>
      <w:r w:rsidRPr="00060EC9">
        <w:rPr>
          <w:rFonts w:ascii="Courier" w:hAnsi="Courier"/>
        </w:rPr>
        <w:t>M</w:t>
      </w:r>
      <w:r>
        <w:t xml:space="preserve"> represent the CTE-corrected measurements for the raw measurements </w:t>
      </w:r>
      <w:r w:rsidRPr="00060EC9">
        <w:rPr>
          <w:rFonts w:ascii="Courier" w:hAnsi="Courier"/>
        </w:rPr>
        <w:t>x</w:t>
      </w:r>
      <w:r>
        <w:t xml:space="preserve">, </w:t>
      </w:r>
      <w:r w:rsidRPr="00060EC9">
        <w:rPr>
          <w:rFonts w:ascii="Courier" w:hAnsi="Courier"/>
        </w:rPr>
        <w:t>y</w:t>
      </w:r>
      <w:r>
        <w:t xml:space="preserve">, and </w:t>
      </w:r>
      <w:r w:rsidRPr="00060EC9">
        <w:rPr>
          <w:rFonts w:ascii="Courier" w:hAnsi="Courier"/>
        </w:rPr>
        <w:t>m</w:t>
      </w:r>
      <w:r>
        <w:t>.  Note there is no correction available yet for X-CTE</w:t>
      </w:r>
      <w:r w:rsidR="00685449">
        <w:t xml:space="preserve"> (</w:t>
      </w:r>
      <w:r>
        <w:t xml:space="preserve">see Anderson </w:t>
      </w:r>
      <w:r w:rsidRPr="006A2617">
        <w:rPr>
          <w:color w:val="000000" w:themeColor="text1"/>
        </w:rPr>
        <w:t>201</w:t>
      </w:r>
      <w:r w:rsidR="006A2617" w:rsidRPr="006A2617">
        <w:rPr>
          <w:color w:val="000000" w:themeColor="text1"/>
        </w:rPr>
        <w:t>4</w:t>
      </w:r>
      <w:r w:rsidR="00685449">
        <w:rPr>
          <w:color w:val="000000" w:themeColor="text1"/>
        </w:rPr>
        <w:t>)</w:t>
      </w:r>
      <w:r>
        <w:t xml:space="preserve">, </w:t>
      </w:r>
      <w:r w:rsidR="00685449">
        <w:t>so</w:t>
      </w:r>
      <w:r>
        <w:t xml:space="preserve"> </w:t>
      </w:r>
      <w:r w:rsidRPr="004C7D45">
        <w:rPr>
          <w:rFonts w:ascii="Courier" w:hAnsi="Courier"/>
        </w:rPr>
        <w:t>x</w:t>
      </w:r>
      <w:r>
        <w:t xml:space="preserve"> and </w:t>
      </w:r>
      <w:r w:rsidRPr="004C7D45">
        <w:rPr>
          <w:rFonts w:ascii="Courier" w:hAnsi="Courier"/>
        </w:rPr>
        <w:t>X</w:t>
      </w:r>
      <w:r>
        <w:t xml:space="preserve"> will return the same number</w:t>
      </w:r>
      <w:r w:rsidR="00347CBE">
        <w:t xml:space="preserve">, see </w:t>
      </w:r>
      <w:r w:rsidR="00347CBE" w:rsidRPr="00347CBE">
        <w:rPr>
          <w:b/>
          <w:bCs/>
          <w:color w:val="0070C0"/>
        </w:rPr>
        <w:t>Appendix Z</w:t>
      </w:r>
      <w:r>
        <w:t xml:space="preserve">.  Finally, </w:t>
      </w:r>
      <w:r w:rsidRPr="00390512">
        <w:rPr>
          <w:rFonts w:ascii="Courier" w:hAnsi="Courier"/>
        </w:rPr>
        <w:t>s</w:t>
      </w:r>
      <w:r>
        <w:t xml:space="preserve"> reports the sky as measured in the </w:t>
      </w:r>
      <w:r w:rsidR="00685449">
        <w:t xml:space="preserve">pipeline-corrected </w:t>
      </w:r>
      <w:r>
        <w:rPr>
          <w:rFonts w:ascii="Courier" w:hAnsi="Courier"/>
        </w:rPr>
        <w:t>_f</w:t>
      </w:r>
      <w:r w:rsidRPr="004C7D45">
        <w:rPr>
          <w:rFonts w:ascii="Courier" w:hAnsi="Courier"/>
        </w:rPr>
        <w:t>lt</w:t>
      </w:r>
      <w:r>
        <w:t xml:space="preserve"> or </w:t>
      </w:r>
      <w:r>
        <w:rPr>
          <w:rFonts w:ascii="Courier" w:hAnsi="Courier"/>
        </w:rPr>
        <w:t>_f</w:t>
      </w:r>
      <w:r w:rsidRPr="004C7D45">
        <w:rPr>
          <w:rFonts w:ascii="Courier" w:hAnsi="Courier"/>
        </w:rPr>
        <w:t>l</w:t>
      </w:r>
      <w:r>
        <w:rPr>
          <w:rFonts w:ascii="Courier" w:hAnsi="Courier"/>
        </w:rPr>
        <w:t>c</w:t>
      </w:r>
      <w:r>
        <w:t xml:space="preserve"> image, and </w:t>
      </w:r>
      <w:r w:rsidRPr="00390512">
        <w:rPr>
          <w:rFonts w:ascii="Courier" w:hAnsi="Courier"/>
        </w:rPr>
        <w:t>S</w:t>
      </w:r>
      <w:r>
        <w:t xml:space="preserve"> reports the sky that was used for the table-based CTE correction (i.e., with the post-flash and dark current added back in).</w:t>
      </w:r>
    </w:p>
    <w:p w14:paraId="36845BA2" w14:textId="3443C66F" w:rsidR="006D114D" w:rsidRDefault="006D114D" w:rsidP="006D114D">
      <w:pPr>
        <w:pStyle w:val="BodyNoIndent"/>
        <w:jc w:val="left"/>
      </w:pPr>
      <w:r>
        <w:t>Note that the downstream coordinates (</w:t>
      </w:r>
      <w:r w:rsidRPr="00926A7A">
        <w:rPr>
          <w:rFonts w:ascii="Courier" w:hAnsi="Courier"/>
        </w:rPr>
        <w:t>u</w:t>
      </w:r>
      <w:r>
        <w:t xml:space="preserve">, </w:t>
      </w:r>
      <w:r w:rsidRPr="00926A7A">
        <w:rPr>
          <w:rFonts w:ascii="Courier" w:hAnsi="Courier"/>
        </w:rPr>
        <w:t>u</w:t>
      </w:r>
      <w:r>
        <w:t xml:space="preserve">, </w:t>
      </w:r>
      <w:r>
        <w:rPr>
          <w:rFonts w:ascii="Courier" w:hAnsi="Courier"/>
        </w:rPr>
        <w:t>U</w:t>
      </w:r>
      <w:r>
        <w:t xml:space="preserve">, </w:t>
      </w:r>
      <w:r>
        <w:rPr>
          <w:rFonts w:ascii="Courier" w:hAnsi="Courier"/>
        </w:rPr>
        <w:t>V</w:t>
      </w:r>
      <w:r>
        <w:t xml:space="preserve">, </w:t>
      </w:r>
      <w:r>
        <w:rPr>
          <w:rFonts w:ascii="Courier" w:hAnsi="Courier"/>
        </w:rPr>
        <w:t>r</w:t>
      </w:r>
      <w:r>
        <w:t xml:space="preserve">, </w:t>
      </w:r>
      <w:r>
        <w:rPr>
          <w:rFonts w:ascii="Courier" w:hAnsi="Courier"/>
        </w:rPr>
        <w:t>d</w:t>
      </w:r>
      <w:r>
        <w:t xml:space="preserve">, and </w:t>
      </w:r>
      <w:r>
        <w:rPr>
          <w:rFonts w:ascii="Courier" w:hAnsi="Courier"/>
        </w:rPr>
        <w:t>R</w:t>
      </w:r>
      <w:r>
        <w:t xml:space="preserve">, </w:t>
      </w:r>
      <w:r>
        <w:rPr>
          <w:rFonts w:ascii="Courier" w:hAnsi="Courier"/>
        </w:rPr>
        <w:t>D</w:t>
      </w:r>
      <w:r>
        <w:t xml:space="preserve">; see below) provide only the CTE-corrected measurements (if available).  Users interested in </w:t>
      </w:r>
      <w:r w:rsidR="00CB7093">
        <w:t>inspecting</w:t>
      </w:r>
      <w:r w:rsidR="00685449">
        <w:t xml:space="preserve"> </w:t>
      </w:r>
      <w:r>
        <w:t xml:space="preserve">what the CTE correction was for a general observation simply need to examine </w:t>
      </w:r>
      <w:r w:rsidRPr="00F774D0">
        <w:rPr>
          <w:rFonts w:ascii="Courier" w:hAnsi="Courier"/>
        </w:rPr>
        <w:t>M</w:t>
      </w:r>
      <w:r>
        <w:rPr>
          <w:rFonts w:ascii="Courier" w:hAnsi="Courier"/>
        </w:rPr>
        <w:t>-m</w:t>
      </w:r>
      <w:r>
        <w:t xml:space="preserve"> for the photometric correction and </w:t>
      </w:r>
      <w:r w:rsidRPr="00F774D0">
        <w:rPr>
          <w:rFonts w:ascii="Courier" w:hAnsi="Courier"/>
        </w:rPr>
        <w:t>Y</w:t>
      </w:r>
      <w:r>
        <w:rPr>
          <w:rFonts w:ascii="Courier" w:hAnsi="Courier"/>
        </w:rPr>
        <w:t>-y</w:t>
      </w:r>
      <w:r>
        <w:t xml:space="preserve"> for the astrometric correction.</w:t>
      </w:r>
    </w:p>
    <w:p w14:paraId="65370D2F" w14:textId="77777777" w:rsidR="004A052D" w:rsidRDefault="004A052D" w:rsidP="004A052D">
      <w:pPr>
        <w:pStyle w:val="BodyNoIndent"/>
        <w:jc w:val="left"/>
        <w:rPr>
          <w:b/>
          <w:bCs/>
          <w:sz w:val="28"/>
          <w:szCs w:val="28"/>
        </w:rPr>
      </w:pPr>
    </w:p>
    <w:p w14:paraId="16E6453E" w14:textId="77777777" w:rsidR="00AC0C2B" w:rsidRDefault="00AC0C2B" w:rsidP="000613A6">
      <w:pPr>
        <w:pStyle w:val="BodyNoIndent"/>
        <w:jc w:val="left"/>
        <w:rPr>
          <w:b/>
          <w:bCs/>
          <w:sz w:val="28"/>
          <w:szCs w:val="28"/>
        </w:rPr>
      </w:pPr>
    </w:p>
    <w:p w14:paraId="6C738506" w14:textId="7D577305" w:rsidR="006D114D" w:rsidRPr="006A2617" w:rsidRDefault="00D1573D" w:rsidP="006D114D">
      <w:pPr>
        <w:rPr>
          <w:rFonts w:ascii="Times" w:hAnsi="Times"/>
          <w:b/>
          <w:bCs/>
          <w:color w:val="000000"/>
          <w:sz w:val="28"/>
          <w:szCs w:val="28"/>
        </w:rPr>
      </w:pPr>
      <w:r>
        <w:rPr>
          <w:b/>
          <w:bCs/>
          <w:sz w:val="28"/>
          <w:szCs w:val="28"/>
        </w:rPr>
        <w:br w:type="page"/>
      </w:r>
    </w:p>
    <w:p w14:paraId="26C32F97" w14:textId="272071E2" w:rsidR="006D114D" w:rsidRPr="00CF116E" w:rsidRDefault="006D114D" w:rsidP="006D114D">
      <w:pPr>
        <w:rPr>
          <w:b/>
          <w:bCs/>
          <w:sz w:val="32"/>
          <w:szCs w:val="32"/>
        </w:rPr>
      </w:pPr>
      <w:r w:rsidRPr="00CF116E">
        <w:rPr>
          <w:b/>
          <w:bCs/>
          <w:sz w:val="32"/>
          <w:szCs w:val="32"/>
        </w:rPr>
        <w:lastRenderedPageBreak/>
        <w:t xml:space="preserve">Appendix D:  Distortion </w:t>
      </w:r>
      <w:r w:rsidR="00C37295">
        <w:rPr>
          <w:b/>
          <w:bCs/>
          <w:sz w:val="32"/>
          <w:szCs w:val="32"/>
        </w:rPr>
        <w:t>S</w:t>
      </w:r>
      <w:r w:rsidR="00C37295" w:rsidRPr="00CF116E">
        <w:rPr>
          <w:b/>
          <w:bCs/>
          <w:sz w:val="32"/>
          <w:szCs w:val="32"/>
        </w:rPr>
        <w:t>olutions</w:t>
      </w:r>
    </w:p>
    <w:p w14:paraId="2A189BEA" w14:textId="117887FF" w:rsidR="00A02889" w:rsidRDefault="00BB430B" w:rsidP="00A02889">
      <w:pPr>
        <w:spacing w:before="120" w:after="120"/>
      </w:pPr>
      <w:r>
        <w:t xml:space="preserve">The distortion solutions available </w:t>
      </w:r>
      <w:r w:rsidR="00CF116E">
        <w:t xml:space="preserve">for use by </w:t>
      </w:r>
      <w:r w:rsidR="00CF116E" w:rsidRPr="00CF116E">
        <w:rPr>
          <w:rFonts w:ascii="Courier" w:hAnsi="Courier"/>
        </w:rPr>
        <w:t>hst1pass</w:t>
      </w:r>
      <w:r w:rsidR="00CF116E">
        <w:t xml:space="preserve"> are </w:t>
      </w:r>
      <w:r>
        <w:t>in the STDGDC format</w:t>
      </w:r>
      <w:r w:rsidR="00CF116E">
        <w:t xml:space="preserve"> (see </w:t>
      </w:r>
      <w:r w:rsidR="004C5D76" w:rsidRPr="004C5D76">
        <w:rPr>
          <w:b/>
          <w:bCs/>
          <w:color w:val="0070C0"/>
        </w:rPr>
        <w:t>Appendix G</w:t>
      </w:r>
      <w:r w:rsidR="004C5D76">
        <w:t xml:space="preserve"> </w:t>
      </w:r>
      <w:r w:rsidR="00CF116E">
        <w:t>below for a description)</w:t>
      </w:r>
      <w:r>
        <w:t xml:space="preserve"> </w:t>
      </w:r>
      <w:r w:rsidR="00C37295">
        <w:t xml:space="preserve">and </w:t>
      </w:r>
      <w:r>
        <w:t xml:space="preserve">are generally good to about 0.02 pixel.  </w:t>
      </w:r>
      <w:r w:rsidR="00C37295">
        <w:t>We</w:t>
      </w:r>
      <w:r>
        <w:t xml:space="preserve"> recommend </w:t>
      </w:r>
      <w:r w:rsidR="00C37295">
        <w:t>using</w:t>
      </w:r>
      <w:r>
        <w:t xml:space="preserve"> full 6-parameter linear transformations when comparing positions in different distortion-corrected frames.  In principle, distortion-corrected frames should differ only by </w:t>
      </w:r>
      <w:r w:rsidR="00A02889">
        <w:t>a “conformal” 4-parameter linear transformation involving an offset (in x and y), a rotation, and a scale change.  Allowing the off-axis linear “skew” terms as well allows for the fact that some detectors have linear terms that change systematically over time (ACS) and others vary with breathing.</w:t>
      </w:r>
      <w:r>
        <w:t xml:space="preserve"> </w:t>
      </w:r>
    </w:p>
    <w:p w14:paraId="298A5222" w14:textId="12AA6BEF" w:rsidR="000214CC" w:rsidRDefault="00A02889" w:rsidP="00A02889">
      <w:pPr>
        <w:spacing w:before="120" w:after="120"/>
      </w:pPr>
      <w:r>
        <w:t>For WFC3/UV</w:t>
      </w:r>
      <w:r w:rsidR="008F1F22">
        <w:t>IS</w:t>
      </w:r>
      <w:r>
        <w:t xml:space="preserve"> we provide the distortion solution constructed by Bellini et al (2012).  For WFC3/IR we provide a</w:t>
      </w:r>
      <w:r w:rsidR="008F1F22">
        <w:t>n unpublished</w:t>
      </w:r>
      <w:r>
        <w:t xml:space="preserve"> solution constructed by</w:t>
      </w:r>
      <w:r w:rsidR="000214CC">
        <w:t xml:space="preserve"> the author.  For ACS/WFC, we provide the solution constructed by Kozhurina-Platais </w:t>
      </w:r>
      <w:r w:rsidR="00C37295">
        <w:t xml:space="preserve">(2014) </w:t>
      </w:r>
      <w:r w:rsidR="000214CC">
        <w:t xml:space="preserve">for the ACS </w:t>
      </w:r>
      <w:r w:rsidR="00C75181">
        <w:t>pipeline</w:t>
      </w:r>
      <w:r w:rsidR="00C37295">
        <w:t>, as t</w:t>
      </w:r>
      <w:r w:rsidR="000214CC">
        <w:t>hat solution is better over all time than the solution constructed by Anderson &amp; King (2004) soon after installation of ACS</w:t>
      </w:r>
      <w:r w:rsidR="00CB7093">
        <w:t xml:space="preserve"> in 2002</w:t>
      </w:r>
      <w:r w:rsidR="000214CC">
        <w:t>.</w:t>
      </w:r>
    </w:p>
    <w:p w14:paraId="364BE2E6" w14:textId="7093ED95" w:rsidR="00BF3B24" w:rsidRDefault="00BF3B24" w:rsidP="00A02889">
      <w:pPr>
        <w:spacing w:before="120" w:after="120"/>
      </w:pPr>
      <w:r>
        <w:t xml:space="preserve">To evaluate the distortion solution, we need a moderately populated starfield that has been observed at multiple offsets and orientations over the lifetime of the detectors.  </w:t>
      </w:r>
      <w:r w:rsidR="00C37295">
        <w:t>A</w:t>
      </w:r>
      <w:r>
        <w:t>ll the major detectors have observed the center of Omega Cen</w:t>
      </w:r>
      <w:r w:rsidR="008F1F22">
        <w:t>, which</w:t>
      </w:r>
      <w:r>
        <w:t xml:space="preserve"> serves this purpose well. One caveat</w:t>
      </w:r>
      <w:r w:rsidR="00CB7093">
        <w:t xml:space="preserve"> </w:t>
      </w:r>
      <w:r>
        <w:t>with Omega Cen</w:t>
      </w:r>
      <w:r w:rsidR="00C37295">
        <w:t>, though,</w:t>
      </w:r>
      <w:r>
        <w:t xml:space="preserve"> is that the stars move almost 1 mas/yr, so if motions are not taken into account, one must compare positions in images taken </w:t>
      </w:r>
      <w:r w:rsidR="000026B8">
        <w:t>within a year of each other</w:t>
      </w:r>
      <w:r>
        <w:t xml:space="preserve"> to avoid having internal motions artificially increase the residuals.</w:t>
      </w:r>
      <w:r w:rsidR="000026B8">
        <w:t xml:space="preserve"> </w:t>
      </w:r>
    </w:p>
    <w:p w14:paraId="440652CA" w14:textId="232060A5" w:rsidR="00BF3B24" w:rsidRDefault="008A66C4" w:rsidP="00A02889">
      <w:pPr>
        <w:spacing w:before="120" w:after="120"/>
      </w:pPr>
      <w:r>
        <w:t xml:space="preserve">In </w:t>
      </w:r>
      <w:r w:rsidRPr="008A66C4">
        <w:rPr>
          <w:b/>
          <w:bCs/>
          <w:color w:val="0070C0"/>
        </w:rPr>
        <w:t xml:space="preserve">Figure </w:t>
      </w:r>
      <w:r w:rsidR="00C75181">
        <w:rPr>
          <w:b/>
          <w:bCs/>
          <w:color w:val="0070C0"/>
        </w:rPr>
        <w:t>D</w:t>
      </w:r>
      <w:r>
        <w:t>, for the three detectors, w</w:t>
      </w:r>
      <w:r w:rsidR="000026B8">
        <w:t>e compare every pair of images that were (1) taken within a year in time of each other and (2) offset by more than a third of a chip or with relative orientations greater than 45 degrees</w:t>
      </w:r>
      <w:r w:rsidR="00CB7093">
        <w:t xml:space="preserve"> (so that the images probe different parts of the distortion solution)</w:t>
      </w:r>
      <w:r w:rsidR="000026B8">
        <w:t>.  There were</w:t>
      </w:r>
      <w:r>
        <w:t xml:space="preserve"> over 100 images taken of the center of Omega Cen for each detector, thus we could cross-compare</w:t>
      </w:r>
      <w:r w:rsidR="000026B8">
        <w:t xml:space="preserve"> many pairs for each detector.  For each image, we compared it</w:t>
      </w:r>
      <w:r>
        <w:t>s distortion corrected star positions</w:t>
      </w:r>
      <w:r w:rsidR="000026B8">
        <w:t xml:space="preserve"> against every good comparison image and constructed a 6-parameter linear transformation and examined the residuals.  The 1-D single-exposure coordinate error is one half the 2-D residual, one </w:t>
      </w:r>
      <w:r w:rsidR="008F1F22">
        <w:t>factor of 1/</w:t>
      </w:r>
      <w:r>
        <w:sym w:font="Symbol" w:char="F0D6"/>
      </w:r>
      <w:r>
        <w:t xml:space="preserve">2 comes from the conversion to 1-D and the other </w:t>
      </w:r>
      <w:r w:rsidR="008F1F22">
        <w:t>1/</w:t>
      </w:r>
      <w:r>
        <w:sym w:font="Symbol" w:char="F0D6"/>
      </w:r>
      <w:r>
        <w:t xml:space="preserve">2 </w:t>
      </w:r>
      <w:r w:rsidR="00F85D41">
        <w:t>because</w:t>
      </w:r>
      <w:r>
        <w:t xml:space="preserve"> there is distortion in both systems.  Of course, there is measurement error included as well, but these residuals should be </w:t>
      </w:r>
      <w:r w:rsidR="00347CBE">
        <w:t xml:space="preserve">roughly </w:t>
      </w:r>
      <w:r>
        <w:t>indicative of the distortion errors.</w:t>
      </w:r>
    </w:p>
    <w:p w14:paraId="68F2B406" w14:textId="77777777" w:rsidR="00CB7093" w:rsidRDefault="00CB7093" w:rsidP="00A02889">
      <w:pPr>
        <w:spacing w:before="120" w:after="120"/>
      </w:pPr>
    </w:p>
    <w:p w14:paraId="789927CA" w14:textId="77777777" w:rsidR="00BF3B24" w:rsidRDefault="00BF3B24" w:rsidP="00BF3B24">
      <w:pPr>
        <w:keepNext/>
        <w:spacing w:before="120" w:after="120"/>
      </w:pPr>
      <w:r>
        <w:rPr>
          <w:b/>
          <w:bCs/>
          <w:noProof/>
          <w:sz w:val="28"/>
          <w:szCs w:val="28"/>
        </w:rPr>
        <w:drawing>
          <wp:inline distT="0" distB="0" distL="0" distR="0" wp14:anchorId="22611B4D" wp14:editId="1C8770A1">
            <wp:extent cx="5496560" cy="185508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stretch>
                      <a:fillRect/>
                    </a:stretch>
                  </pic:blipFill>
                  <pic:spPr>
                    <a:xfrm>
                      <a:off x="0" y="0"/>
                      <a:ext cx="5506890" cy="1858575"/>
                    </a:xfrm>
                    <a:prstGeom prst="rect">
                      <a:avLst/>
                    </a:prstGeom>
                  </pic:spPr>
                </pic:pic>
              </a:graphicData>
            </a:graphic>
          </wp:inline>
        </w:drawing>
      </w:r>
    </w:p>
    <w:p w14:paraId="26986C2B" w14:textId="6BAF6A5D" w:rsidR="00BF3B24" w:rsidRPr="00EE18FA" w:rsidRDefault="00BF3B24" w:rsidP="00BF3B24">
      <w:pPr>
        <w:pStyle w:val="Caption"/>
        <w:jc w:val="left"/>
        <w:rPr>
          <w:b/>
          <w:bCs/>
        </w:rPr>
      </w:pPr>
      <w:r w:rsidRPr="00EE18FA">
        <w:rPr>
          <w:b/>
          <w:bCs/>
        </w:rPr>
        <w:t xml:space="preserve">Figure </w:t>
      </w:r>
      <w:r w:rsidR="00EE18FA">
        <w:rPr>
          <w:b/>
          <w:bCs/>
        </w:rPr>
        <w:t>D</w:t>
      </w:r>
      <w:r w:rsidRPr="00EE18FA">
        <w:rPr>
          <w:b/>
          <w:bCs/>
        </w:rPr>
        <w:t>:  RMS distortion residuals in detector pixels for the three main imagers.</w:t>
      </w:r>
      <w:r w:rsidR="00347CBE">
        <w:rPr>
          <w:b/>
          <w:bCs/>
        </w:rPr>
        <w:t xml:space="preserve"> These RMSs represent averages over the detector; the errors tend to be larger at the detector edges.</w:t>
      </w:r>
    </w:p>
    <w:p w14:paraId="575693B2" w14:textId="74B8EC1C" w:rsidR="004C5D76" w:rsidRPr="00CF116E" w:rsidRDefault="004C5D76" w:rsidP="004C5D76">
      <w:pPr>
        <w:rPr>
          <w:b/>
          <w:bCs/>
          <w:sz w:val="32"/>
          <w:szCs w:val="32"/>
        </w:rPr>
      </w:pPr>
      <w:r w:rsidRPr="00CF116E">
        <w:rPr>
          <w:b/>
          <w:bCs/>
          <w:sz w:val="32"/>
          <w:szCs w:val="32"/>
        </w:rPr>
        <w:lastRenderedPageBreak/>
        <w:t xml:space="preserve">Appendix </w:t>
      </w:r>
      <w:r>
        <w:rPr>
          <w:b/>
          <w:bCs/>
          <w:sz w:val="32"/>
          <w:szCs w:val="32"/>
        </w:rPr>
        <w:t>G</w:t>
      </w:r>
      <w:r w:rsidRPr="00CF116E">
        <w:rPr>
          <w:b/>
          <w:bCs/>
          <w:sz w:val="32"/>
          <w:szCs w:val="32"/>
        </w:rPr>
        <w:t xml:space="preserve">:  </w:t>
      </w:r>
      <w:r>
        <w:rPr>
          <w:b/>
          <w:bCs/>
          <w:sz w:val="32"/>
          <w:szCs w:val="32"/>
        </w:rPr>
        <w:t xml:space="preserve">The </w:t>
      </w:r>
      <w:r w:rsidR="00F85D41">
        <w:rPr>
          <w:b/>
          <w:bCs/>
          <w:sz w:val="32"/>
          <w:szCs w:val="32"/>
        </w:rPr>
        <w:t>FITS</w:t>
      </w:r>
      <w:r>
        <w:rPr>
          <w:b/>
          <w:bCs/>
          <w:sz w:val="32"/>
          <w:szCs w:val="32"/>
        </w:rPr>
        <w:t>-</w:t>
      </w:r>
      <w:r w:rsidR="00F85D41">
        <w:rPr>
          <w:b/>
          <w:bCs/>
          <w:sz w:val="32"/>
          <w:szCs w:val="32"/>
        </w:rPr>
        <w:t xml:space="preserve">Format </w:t>
      </w:r>
      <w:r>
        <w:rPr>
          <w:b/>
          <w:bCs/>
          <w:sz w:val="32"/>
          <w:szCs w:val="32"/>
        </w:rPr>
        <w:t xml:space="preserve">STDGDC </w:t>
      </w:r>
      <w:r w:rsidR="00F85D41">
        <w:rPr>
          <w:b/>
          <w:bCs/>
          <w:sz w:val="32"/>
          <w:szCs w:val="32"/>
        </w:rPr>
        <w:t>File</w:t>
      </w:r>
    </w:p>
    <w:p w14:paraId="7900CBB9" w14:textId="3AA16850" w:rsidR="006A2617" w:rsidRPr="006A2617" w:rsidRDefault="006A2617" w:rsidP="006A2617">
      <w:pPr>
        <w:spacing w:before="100" w:beforeAutospacing="1" w:after="100" w:afterAutospacing="1"/>
      </w:pPr>
      <w:r w:rsidRPr="006A2617">
        <w:rPr>
          <w:rFonts w:ascii="TimesNewRomanPSMT" w:hAnsi="TimesNewRomanPSMT"/>
        </w:rPr>
        <w:t>The distortion solutions described in the Instrument Handbook</w:t>
      </w:r>
      <w:r w:rsidR="00C75181">
        <w:rPr>
          <w:rFonts w:ascii="TimesNewRomanPSMT" w:hAnsi="TimesNewRomanPSMT"/>
        </w:rPr>
        <w:t>s</w:t>
      </w:r>
      <w:r w:rsidRPr="006A2617">
        <w:rPr>
          <w:rFonts w:ascii="TimesNewRomanPSMT" w:hAnsi="TimesNewRomanPSMT"/>
        </w:rPr>
        <w:t xml:space="preserve"> and provided on the Reference File page </w:t>
      </w:r>
      <w:r w:rsidR="000C1E2C">
        <w:rPr>
          <w:rFonts w:ascii="TimesNewRomanPSMT" w:hAnsi="TimesNewRomanPSMT"/>
        </w:rPr>
        <w:t xml:space="preserve">for each instrument </w:t>
      </w:r>
      <w:r w:rsidRPr="006A2617">
        <w:rPr>
          <w:rFonts w:ascii="TimesNewRomanPSMT" w:hAnsi="TimesNewRomanPSMT"/>
        </w:rPr>
        <w:t>are designed to map the detector pixels into the V2-V3 telescope plane for the purposes of absolute astrometric calibration</w:t>
      </w:r>
      <w:r w:rsidR="00CB7093">
        <w:rPr>
          <w:rFonts w:ascii="TimesNewRomanPSMT" w:hAnsi="TimesNewRomanPSMT"/>
        </w:rPr>
        <w:t xml:space="preserve"> based on engineering data</w:t>
      </w:r>
      <w:r w:rsidRPr="006A2617">
        <w:rPr>
          <w:rFonts w:ascii="TimesNewRomanPSMT" w:hAnsi="TimesNewRomanPSMT"/>
        </w:rPr>
        <w:t xml:space="preserve">. To facilitate transformations among </w:t>
      </w:r>
      <w:r w:rsidRPr="006A2617">
        <w:rPr>
          <w:rFonts w:ascii="Courier" w:hAnsi="Courier"/>
        </w:rPr>
        <w:t>flt</w:t>
      </w:r>
      <w:r w:rsidR="00CB7093">
        <w:rPr>
          <w:rFonts w:ascii="TimesNewRomanPSMT" w:hAnsi="TimesNewRomanPSMT"/>
        </w:rPr>
        <w:t xml:space="preserve"> i</w:t>
      </w:r>
      <w:r w:rsidRPr="006A2617">
        <w:rPr>
          <w:rFonts w:ascii="TimesNewRomanPSMT" w:hAnsi="TimesNewRomanPSMT"/>
        </w:rPr>
        <w:t xml:space="preserve">mages, it is common to use more locally focused distortion solutions. These solutions map the distorted frame of the detector into the closest possible distortion-free frame. Typically, the correction is zero at the center of the detector and its scale and orientation match that of the </w:t>
      </w:r>
      <w:r w:rsidRPr="006A2617">
        <w:rPr>
          <w:rFonts w:ascii="TimesNewRomanPS" w:hAnsi="TimesNewRomanPS"/>
          <w:i/>
          <w:iCs/>
        </w:rPr>
        <w:t xml:space="preserve">y </w:t>
      </w:r>
      <w:r w:rsidRPr="006A2617">
        <w:rPr>
          <w:rFonts w:ascii="TimesNewRomanPSMT" w:hAnsi="TimesNewRomanPSMT"/>
        </w:rPr>
        <w:t xml:space="preserve">axis of that pixel. For all the other pixels in the detector, the correction simply tells us where the center of that pixel is located relative to the central pixel. </w:t>
      </w:r>
    </w:p>
    <w:p w14:paraId="123DB610" w14:textId="358B4A37" w:rsidR="006A2617" w:rsidRPr="006A2617" w:rsidRDefault="006A2617" w:rsidP="006A2617">
      <w:pPr>
        <w:spacing w:before="100" w:beforeAutospacing="1" w:after="100" w:afterAutospacing="1"/>
      </w:pPr>
      <w:r w:rsidRPr="006A2617">
        <w:rPr>
          <w:rFonts w:ascii="TimesNewRomanPSMT" w:hAnsi="TimesNewRomanPSMT"/>
        </w:rPr>
        <w:t xml:space="preserve">Like the </w:t>
      </w:r>
      <w:r w:rsidR="00C75181">
        <w:rPr>
          <w:rFonts w:ascii="TimesNewRomanPSMT" w:hAnsi="TimesNewRomanPSMT"/>
        </w:rPr>
        <w:t>pipeline</w:t>
      </w:r>
      <w:r w:rsidR="00C75181" w:rsidRPr="006A2617">
        <w:rPr>
          <w:rFonts w:ascii="TimesNewRomanPSMT" w:hAnsi="TimesNewRomanPSMT"/>
        </w:rPr>
        <w:t xml:space="preserve"> </w:t>
      </w:r>
      <w:r w:rsidRPr="006A2617">
        <w:rPr>
          <w:rFonts w:ascii="TimesNewRomanPSMT" w:hAnsi="TimesNewRomanPSMT"/>
        </w:rPr>
        <w:t xml:space="preserve">solution, these solutions are constructed from polynomials plus various look-up tables to account for detector artifacts or filter </w:t>
      </w:r>
      <w:r w:rsidR="00F85D41">
        <w:rPr>
          <w:rFonts w:ascii="TimesNewRomanPSMT" w:hAnsi="TimesNewRomanPSMT"/>
        </w:rPr>
        <w:t>artifacts</w:t>
      </w:r>
      <w:r w:rsidRPr="006A2617">
        <w:rPr>
          <w:rFonts w:ascii="TimesNewRomanPSMT" w:hAnsi="TimesNewRomanPSMT"/>
        </w:rPr>
        <w:t>. In transformations from one FLT frame to another, it is necessary to use the forward distortion solution to convert a raw coordinate into the adopted reference frame</w:t>
      </w:r>
      <w:r w:rsidR="00F85D41">
        <w:rPr>
          <w:rFonts w:ascii="TimesNewRomanPSMT" w:hAnsi="TimesNewRomanPSMT"/>
        </w:rPr>
        <w:t xml:space="preserve">; </w:t>
      </w:r>
      <w:r w:rsidRPr="006A2617">
        <w:rPr>
          <w:rFonts w:ascii="TimesNewRomanPSMT" w:hAnsi="TimesNewRomanPSMT"/>
        </w:rPr>
        <w:t>often a linear transformation is necessary as well. Similarly, we need the inverse solution to convert a reference-frame coordinate into an individual-raw-frame position. We clearly need easy access to both the forward and inverse distortion solutions. Unfortunately, it can be complicated to find an inverse solution when the distortion solution has many layers (polynomial, plus look-up table, plus periodic errors, etc</w:t>
      </w:r>
      <w:r w:rsidR="00CF116E">
        <w:rPr>
          <w:rFonts w:ascii="TimesNewRomanPSMT" w:hAnsi="TimesNewRomanPSMT"/>
        </w:rPr>
        <w:t>.</w:t>
      </w:r>
      <w:r w:rsidRPr="006A2617">
        <w:rPr>
          <w:rFonts w:ascii="TimesNewRomanPSMT" w:hAnsi="TimesNewRomanPSMT"/>
        </w:rPr>
        <w:t xml:space="preserve">). </w:t>
      </w:r>
      <w:r w:rsidR="00F85D41">
        <w:rPr>
          <w:rFonts w:ascii="TimesNewRomanPSMT" w:hAnsi="TimesNewRomanPSMT"/>
        </w:rPr>
        <w:t>As a consequence</w:t>
      </w:r>
      <w:r w:rsidRPr="006A2617">
        <w:rPr>
          <w:rFonts w:ascii="TimesNewRomanPSMT" w:hAnsi="TimesNewRomanPSMT"/>
        </w:rPr>
        <w:t>, we adopted a format for the distor</w:t>
      </w:r>
      <w:r w:rsidR="00CF116E">
        <w:rPr>
          <w:rFonts w:ascii="TimesNewRomanPSMT" w:hAnsi="TimesNewRomanPSMT"/>
        </w:rPr>
        <w:t>t</w:t>
      </w:r>
      <w:r w:rsidRPr="006A2617">
        <w:rPr>
          <w:rFonts w:ascii="TimesNewRomanPSMT" w:hAnsi="TimesNewRomanPSMT"/>
        </w:rPr>
        <w:t xml:space="preserve">ion solution that makes both directions as easy and as fast as possible. </w:t>
      </w:r>
      <w:r w:rsidR="000C1E2C">
        <w:t xml:space="preserve">  </w:t>
      </w:r>
      <w:r w:rsidR="000C1E2C">
        <w:rPr>
          <w:rFonts w:ascii="TimesNewRomanPSMT" w:hAnsi="TimesNewRomanPSMT"/>
        </w:rPr>
        <w:t>The</w:t>
      </w:r>
      <w:r w:rsidRPr="006A2617">
        <w:rPr>
          <w:rFonts w:ascii="TimesNewRomanPSMT" w:hAnsi="TimesNewRomanPSMT"/>
        </w:rPr>
        <w:t xml:space="preserve"> "standardized" format (called STDGDC</w:t>
      </w:r>
      <w:r w:rsidR="00F85D41">
        <w:rPr>
          <w:rFonts w:ascii="TimesNewRomanPSMT" w:hAnsi="TimesNewRomanPSMT"/>
        </w:rPr>
        <w:t>, from standard geometric distortion correction</w:t>
      </w:r>
      <w:r w:rsidRPr="006A2617">
        <w:rPr>
          <w:rFonts w:ascii="TimesNewRomanPSMT" w:hAnsi="TimesNewRomanPSMT"/>
        </w:rPr>
        <w:t>) provide</w:t>
      </w:r>
      <w:r w:rsidR="000C1E2C">
        <w:rPr>
          <w:rFonts w:ascii="TimesNewRomanPSMT" w:hAnsi="TimesNewRomanPSMT"/>
        </w:rPr>
        <w:t>s</w:t>
      </w:r>
      <w:r w:rsidRPr="006A2617">
        <w:rPr>
          <w:rFonts w:ascii="TimesNewRomanPSMT" w:hAnsi="TimesNewRomanPSMT"/>
        </w:rPr>
        <w:t xml:space="preserve"> a similar interface </w:t>
      </w:r>
      <w:r w:rsidR="008F1F22">
        <w:rPr>
          <w:rFonts w:ascii="TimesNewRomanPSMT" w:hAnsi="TimesNewRomanPSMT"/>
        </w:rPr>
        <w:t>f</w:t>
      </w:r>
      <w:r w:rsidRPr="006A2617">
        <w:rPr>
          <w:rFonts w:ascii="TimesNewRomanPSMT" w:hAnsi="TimesNewRomanPSMT"/>
        </w:rPr>
        <w:t xml:space="preserve">or all detectors. The solution is provided in a multi- extension </w:t>
      </w:r>
      <w:r w:rsidR="00F85D41">
        <w:rPr>
          <w:rFonts w:ascii="TimesNewRomanPSMT" w:hAnsi="TimesNewRomanPSMT"/>
        </w:rPr>
        <w:t>FITS</w:t>
      </w:r>
      <w:r w:rsidR="00F85D41" w:rsidRPr="006A2617">
        <w:rPr>
          <w:rFonts w:ascii="TimesNewRomanPSMT" w:hAnsi="TimesNewRomanPSMT"/>
        </w:rPr>
        <w:t xml:space="preserve"> </w:t>
      </w:r>
      <w:r w:rsidRPr="006A2617">
        <w:rPr>
          <w:rFonts w:ascii="TimesNewRomanPSMT" w:hAnsi="TimesNewRomanPSMT"/>
        </w:rPr>
        <w:t>file</w:t>
      </w:r>
      <w:r w:rsidR="00F85D41">
        <w:rPr>
          <w:rFonts w:ascii="TimesNewRomanPSMT" w:hAnsi="TimesNewRomanPSMT"/>
        </w:rPr>
        <w:t>, where e</w:t>
      </w:r>
      <w:r w:rsidRPr="006A2617">
        <w:rPr>
          <w:rFonts w:ascii="TimesNewRomanPSMT" w:hAnsi="TimesNewRomanPSMT"/>
        </w:rPr>
        <w:t>ach extension is a</w:t>
      </w:r>
      <w:r w:rsidR="00F85D41">
        <w:rPr>
          <w:rFonts w:ascii="TimesNewRomanPSMT" w:hAnsi="TimesNewRomanPSMT"/>
        </w:rPr>
        <w:t>n</w:t>
      </w:r>
      <w:r w:rsidR="00F85D41" w:rsidRPr="006A2617">
        <w:rPr>
          <w:rFonts w:ascii="TimesNewRomanPSMT" w:hAnsi="TimesNewRomanPSMT"/>
        </w:rPr>
        <w:t xml:space="preserve"> </w:t>
      </w:r>
      <w:r w:rsidRPr="006A2617">
        <w:rPr>
          <w:rFonts w:ascii="TimesNewRomanPSMT" w:hAnsi="TimesNewRomanPSMT"/>
        </w:rPr>
        <w:t xml:space="preserve">image. </w:t>
      </w:r>
    </w:p>
    <w:p w14:paraId="647E3C9B" w14:textId="32806EDB" w:rsidR="006A2617" w:rsidRPr="006A2617" w:rsidRDefault="006A2617" w:rsidP="006A2617">
      <w:pPr>
        <w:spacing w:before="100" w:beforeAutospacing="1" w:after="100" w:afterAutospacing="1"/>
      </w:pPr>
      <w:r w:rsidRPr="006A2617">
        <w:rPr>
          <w:rFonts w:ascii="TimesNewRomanPSMT" w:hAnsi="TimesNewRomanPSMT"/>
        </w:rPr>
        <w:t>The first extension is the size of the detector (1014×1014 pixels for WFC3/IR, 4096×4096 for WFC3/UVIS</w:t>
      </w:r>
      <w:r w:rsidR="00ED1075">
        <w:rPr>
          <w:rFonts w:ascii="TimesNewRomanPSMT" w:hAnsi="TimesNewRomanPSMT"/>
        </w:rPr>
        <w:t xml:space="preserve"> and ACW/WFC</w:t>
      </w:r>
      <w:r w:rsidRPr="006A2617">
        <w:rPr>
          <w:rFonts w:ascii="TimesNewRomanPSMT" w:hAnsi="TimesNewRomanPSMT"/>
        </w:rPr>
        <w:t xml:space="preserve">). The value of each pixel in the first-extension image </w:t>
      </w:r>
      <w:r w:rsidR="00ED1075">
        <w:rPr>
          <w:rFonts w:ascii="TimesNewRomanPSMT" w:hAnsi="TimesNewRomanPSMT"/>
        </w:rPr>
        <w:t>is</w:t>
      </w:r>
      <w:r w:rsidRPr="006A2617">
        <w:rPr>
          <w:rFonts w:ascii="TimesNewRomanPSMT" w:hAnsi="TimesNewRomanPSMT"/>
        </w:rPr>
        <w:t xml:space="preserve"> the </w:t>
      </w:r>
      <w:r w:rsidRPr="006A2617">
        <w:rPr>
          <w:rFonts w:ascii="TimesNewRomanPS" w:hAnsi="TimesNewRomanPS"/>
          <w:i/>
          <w:iCs/>
        </w:rPr>
        <w:t xml:space="preserve">x </w:t>
      </w:r>
      <w:r w:rsidRPr="006A2617">
        <w:rPr>
          <w:rFonts w:ascii="TimesNewRomanPSMT" w:hAnsi="TimesNewRomanPSMT"/>
        </w:rPr>
        <w:t xml:space="preserve">coordinate of that pixel's mapping into the </w:t>
      </w:r>
      <w:r w:rsidR="005079D1">
        <w:rPr>
          <w:rFonts w:ascii="TimesNewRomanPSMT" w:hAnsi="TimesNewRomanPSMT"/>
        </w:rPr>
        <w:t xml:space="preserve">distortion-corrected </w:t>
      </w:r>
      <w:r w:rsidRPr="006A2617">
        <w:rPr>
          <w:rFonts w:ascii="TimesNewRomanPSMT" w:hAnsi="TimesNewRomanPSMT"/>
        </w:rPr>
        <w:t xml:space="preserve">reference frame. Similarly, the second-extension image </w:t>
      </w:r>
      <w:r w:rsidR="00ED1075">
        <w:rPr>
          <w:rFonts w:ascii="TimesNewRomanPSMT" w:hAnsi="TimesNewRomanPSMT"/>
        </w:rPr>
        <w:t>contains</w:t>
      </w:r>
      <w:r w:rsidRPr="006A2617">
        <w:rPr>
          <w:rFonts w:ascii="TimesNewRomanPSMT" w:hAnsi="TimesNewRomanPSMT"/>
        </w:rPr>
        <w:t xml:space="preserve"> the distortion-corrected </w:t>
      </w:r>
      <w:r w:rsidRPr="006A2617">
        <w:rPr>
          <w:rFonts w:ascii="TimesNewRomanPS" w:hAnsi="TimesNewRomanPS"/>
          <w:i/>
          <w:iCs/>
        </w:rPr>
        <w:t xml:space="preserve">y </w:t>
      </w:r>
      <w:r w:rsidRPr="006A2617">
        <w:rPr>
          <w:rFonts w:ascii="TimesNewRomanPSMT" w:hAnsi="TimesNewRomanPSMT"/>
        </w:rPr>
        <w:t xml:space="preserve">position. In these images, the distortion-correction mapping is available only for the centers of the pixels. Bilinear interpolation can be used to </w:t>
      </w:r>
      <w:r w:rsidR="00ED1075">
        <w:rPr>
          <w:rFonts w:ascii="TimesNewRomanPSMT" w:hAnsi="TimesNewRomanPSMT"/>
        </w:rPr>
        <w:t>obtain</w:t>
      </w:r>
      <w:r w:rsidR="00ED1075" w:rsidRPr="006A2617">
        <w:rPr>
          <w:rFonts w:ascii="TimesNewRomanPSMT" w:hAnsi="TimesNewRomanPSMT"/>
        </w:rPr>
        <w:t xml:space="preserve"> </w:t>
      </w:r>
      <w:r w:rsidRPr="006A2617">
        <w:rPr>
          <w:rFonts w:ascii="TimesNewRomanPSMT" w:hAnsi="TimesNewRomanPSMT"/>
        </w:rPr>
        <w:t>the distortion correction at any non-integer location in the pixel grid. There is no need for higher-order interpolation of the pixel grid</w:t>
      </w:r>
      <w:r w:rsidR="00ED1075">
        <w:rPr>
          <w:rFonts w:ascii="TimesNewRomanPSMT" w:hAnsi="TimesNewRomanPSMT"/>
        </w:rPr>
        <w:t>, since it is tabulated every pixel</w:t>
      </w:r>
      <w:r w:rsidRPr="006A2617">
        <w:rPr>
          <w:rFonts w:ascii="TimesNewRomanPSMT" w:hAnsi="TimesNewRomanPSMT"/>
        </w:rPr>
        <w:t xml:space="preserve">. </w:t>
      </w:r>
    </w:p>
    <w:p w14:paraId="59E7FA5F" w14:textId="1936387E" w:rsidR="006A2617" w:rsidRPr="006A2617" w:rsidRDefault="006A2617" w:rsidP="006A2617">
      <w:pPr>
        <w:spacing w:before="100" w:beforeAutospacing="1" w:after="100" w:afterAutospacing="1"/>
      </w:pPr>
      <w:r w:rsidRPr="006A2617">
        <w:rPr>
          <w:rFonts w:ascii="TimesNewRomanPSMT" w:hAnsi="TimesNewRomanPSMT"/>
        </w:rPr>
        <w:t>The third extension</w:t>
      </w:r>
      <w:r w:rsidR="00ED1075">
        <w:rPr>
          <w:rFonts w:ascii="TimesNewRomanPSMT" w:hAnsi="TimesNewRomanPSMT"/>
        </w:rPr>
        <w:t>,</w:t>
      </w:r>
      <w:r w:rsidRPr="006A2617">
        <w:rPr>
          <w:rFonts w:ascii="TimesNewRomanPSMT" w:hAnsi="TimesNewRomanPSMT"/>
        </w:rPr>
        <w:t xml:space="preserve"> also the size of the original detector</w:t>
      </w:r>
      <w:r w:rsidR="00ED1075">
        <w:rPr>
          <w:rFonts w:ascii="TimesNewRomanPSMT" w:hAnsi="TimesNewRomanPSMT"/>
        </w:rPr>
        <w:t>, provides</w:t>
      </w:r>
      <w:r w:rsidRPr="006A2617">
        <w:rPr>
          <w:rFonts w:ascii="TimesNewRomanPSMT" w:hAnsi="TimesNewRomanPSMT"/>
        </w:rPr>
        <w:t xml:space="preserve"> the pixel-area correction that converts a magnitude measured in the </w:t>
      </w:r>
      <w:r w:rsidRPr="006A2617">
        <w:rPr>
          <w:rFonts w:ascii="Courier" w:hAnsi="Courier"/>
        </w:rPr>
        <w:t>flt</w:t>
      </w:r>
      <w:r w:rsidR="00ED1075">
        <w:rPr>
          <w:rFonts w:ascii="TimesNewRomanPSMT" w:hAnsi="TimesNewRomanPSMT"/>
        </w:rPr>
        <w:t xml:space="preserve"> i</w:t>
      </w:r>
      <w:r w:rsidRPr="006A2617">
        <w:rPr>
          <w:rFonts w:ascii="TimesNewRomanPSMT" w:hAnsi="TimesNewRomanPSMT"/>
        </w:rPr>
        <w:t xml:space="preserve">mage into a flux-preserving system. The flat fielding of the </w:t>
      </w:r>
      <w:r w:rsidRPr="006A2617">
        <w:rPr>
          <w:rFonts w:ascii="Courier" w:hAnsi="Courier"/>
        </w:rPr>
        <w:t>flt</w:t>
      </w:r>
      <w:r w:rsidR="00ED1075">
        <w:rPr>
          <w:rFonts w:ascii="TimesNewRomanPSMT" w:hAnsi="TimesNewRomanPSMT"/>
        </w:rPr>
        <w:t xml:space="preserve"> i</w:t>
      </w:r>
      <w:r w:rsidRPr="006A2617">
        <w:rPr>
          <w:rFonts w:ascii="TimesNewRomanPSMT" w:hAnsi="TimesNewRomanPSMT"/>
        </w:rPr>
        <w:t xml:space="preserve">mages has been done to preserve surface brightness, and in the presence of non-linear distortion </w:t>
      </w:r>
      <w:r w:rsidR="00ED1075">
        <w:rPr>
          <w:rFonts w:ascii="TimesNewRomanPSMT" w:hAnsi="TimesNewRomanPSMT"/>
        </w:rPr>
        <w:t>the result is that flux is not preserved</w:t>
      </w:r>
      <w:r w:rsidRPr="006A2617">
        <w:rPr>
          <w:rFonts w:ascii="TimesNewRomanPSMT" w:hAnsi="TimesNewRomanPSMT"/>
        </w:rPr>
        <w:t>. Th</w:t>
      </w:r>
      <w:r w:rsidR="00ED1075">
        <w:rPr>
          <w:rFonts w:ascii="TimesNewRomanPSMT" w:hAnsi="TimesNewRomanPSMT"/>
        </w:rPr>
        <w:t>e pixel-area</w:t>
      </w:r>
      <w:r w:rsidRPr="006A2617">
        <w:rPr>
          <w:rFonts w:ascii="TimesNewRomanPSMT" w:hAnsi="TimesNewRomanPSMT"/>
        </w:rPr>
        <w:t xml:space="preserve"> correction </w:t>
      </w:r>
      <w:r w:rsidR="00ED1075">
        <w:rPr>
          <w:rFonts w:ascii="TimesNewRomanPSMT" w:hAnsi="TimesNewRomanPSMT"/>
        </w:rPr>
        <w:t>must</w:t>
      </w:r>
      <w:r w:rsidR="00ED1075" w:rsidRPr="006A2617">
        <w:rPr>
          <w:rFonts w:ascii="TimesNewRomanPSMT" w:hAnsi="TimesNewRomanPSMT"/>
        </w:rPr>
        <w:t xml:space="preserve"> </w:t>
      </w:r>
      <w:r w:rsidRPr="006A2617">
        <w:rPr>
          <w:rFonts w:ascii="TimesNewRomanPSMT" w:hAnsi="TimesNewRomanPSMT"/>
        </w:rPr>
        <w:t>be added to</w:t>
      </w:r>
      <w:r w:rsidR="00ED1075">
        <w:rPr>
          <w:rFonts w:ascii="TimesNewRomanPSMT" w:hAnsi="TimesNewRomanPSMT"/>
        </w:rPr>
        <w:t xml:space="preserve"> the</w:t>
      </w:r>
      <w:r w:rsidRPr="006A2617">
        <w:rPr>
          <w:rFonts w:ascii="TimesNewRomanPSMT" w:hAnsi="TimesNewRomanPSMT"/>
        </w:rPr>
        <w:t xml:space="preserve"> </w:t>
      </w:r>
      <w:r w:rsidRPr="006A2617">
        <w:rPr>
          <w:rFonts w:ascii="Courier" w:hAnsi="Courier"/>
        </w:rPr>
        <w:t>flt</w:t>
      </w:r>
      <w:r w:rsidR="00ED1075">
        <w:rPr>
          <w:rFonts w:ascii="TimesNewRomanPSMT" w:hAnsi="TimesNewRomanPSMT"/>
        </w:rPr>
        <w:t>/</w:t>
      </w:r>
      <w:r w:rsidR="00ED1075">
        <w:rPr>
          <w:rFonts w:ascii="Courier" w:hAnsi="Courier"/>
        </w:rPr>
        <w:t>flc</w:t>
      </w:r>
      <w:r w:rsidRPr="006A2617">
        <w:rPr>
          <w:rFonts w:ascii="TimesNewRomanPSMT" w:hAnsi="TimesNewRomanPSMT"/>
        </w:rPr>
        <w:t xml:space="preserve">-measured magnitudes. </w:t>
      </w:r>
    </w:p>
    <w:p w14:paraId="5BFE5E71" w14:textId="171AC17D" w:rsidR="006A2617" w:rsidRPr="006A2617" w:rsidRDefault="006A2617" w:rsidP="006A2617">
      <w:pPr>
        <w:spacing w:before="100" w:beforeAutospacing="1" w:after="100" w:afterAutospacing="1"/>
      </w:pPr>
      <w:r w:rsidRPr="006A2617">
        <w:rPr>
          <w:rFonts w:ascii="TimesNewRomanPSMT" w:hAnsi="TimesNewRomanPSMT"/>
        </w:rPr>
        <w:t>The fourth and fifth extensions provide the inverse distortion solution. These images are 1148×1015 pixels in size</w:t>
      </w:r>
      <w:r w:rsidR="000C1E2C">
        <w:rPr>
          <w:rStyle w:val="FootnoteReference"/>
          <w:rFonts w:ascii="TimesNewRomanPSMT" w:hAnsi="TimesNewRomanPSMT"/>
        </w:rPr>
        <w:footnoteReference w:id="20"/>
      </w:r>
      <w:r w:rsidRPr="006A2617">
        <w:rPr>
          <w:rFonts w:ascii="TimesNewRomanPSMT" w:hAnsi="TimesNewRomanPSMT"/>
        </w:rPr>
        <w:t xml:space="preserve"> for the WFC3/IR correction, corresponding to the entire extent of the distortion-corrected frame. Each pixel in this image maps a particular location in the distortion-</w:t>
      </w:r>
      <w:r w:rsidRPr="006A2617">
        <w:rPr>
          <w:rFonts w:ascii="TimesNewRomanPSMT" w:hAnsi="TimesNewRomanPSMT"/>
        </w:rPr>
        <w:lastRenderedPageBreak/>
        <w:t xml:space="preserve">corrected frame back into the raw detector frame. Since we chose to constrain our distortion solution to have no correction for the central pixel of the detector (i.e., pixel [507,507] maps to [507,507]), it often happens that the correction maps to negative (xc, yc) coordinates at the edges of the detector. We cannot have negative pixel locations in an image, so we use the </w:t>
      </w:r>
      <w:r w:rsidRPr="006A2617">
        <w:rPr>
          <w:rFonts w:ascii="Courier" w:hAnsi="Courier"/>
        </w:rPr>
        <w:t xml:space="preserve">LTV1 </w:t>
      </w:r>
      <w:r w:rsidRPr="006A2617">
        <w:rPr>
          <w:rFonts w:ascii="TimesNewRomanPSMT" w:hAnsi="TimesNewRomanPSMT"/>
        </w:rPr>
        <w:t xml:space="preserve">and </w:t>
      </w:r>
      <w:r w:rsidRPr="006A2617">
        <w:rPr>
          <w:rFonts w:ascii="Courier" w:hAnsi="Courier"/>
        </w:rPr>
        <w:t>LTV2</w:t>
      </w:r>
      <w:r w:rsidR="003130C8">
        <w:rPr>
          <w:rFonts w:ascii="TimesNewRomanPSMT" w:hAnsi="TimesNewRomanPSMT"/>
        </w:rPr>
        <w:t xml:space="preserve"> image-header k</w:t>
      </w:r>
      <w:r w:rsidRPr="006A2617">
        <w:rPr>
          <w:rFonts w:ascii="TimesNewRomanPSMT" w:hAnsi="TimesNewRomanPSMT"/>
        </w:rPr>
        <w:t>eywords to allow an offset. If we have a distortion-corrected location of (xc, yc), then the corresponding raw detector coordinate can be found by bi-linearly interpolating the 4th and 5th extension images at location: x = xc + (</w:t>
      </w:r>
      <w:r w:rsidRPr="006A2617">
        <w:rPr>
          <w:rFonts w:ascii="Courier" w:hAnsi="Courier"/>
        </w:rPr>
        <w:t>LTV1</w:t>
      </w:r>
      <w:r w:rsidRPr="006A2617">
        <w:rPr>
          <w:rFonts w:ascii="TimesNewRomanPSMT" w:hAnsi="TimesNewRomanPSMT"/>
        </w:rPr>
        <w:t>-1) and y = yc + (</w:t>
      </w:r>
      <w:r w:rsidRPr="006A2617">
        <w:rPr>
          <w:rFonts w:ascii="Courier" w:hAnsi="Courier"/>
        </w:rPr>
        <w:t>LTV2</w:t>
      </w:r>
      <w:r w:rsidRPr="006A2617">
        <w:rPr>
          <w:rFonts w:ascii="TimesNewRomanPSMT" w:hAnsi="TimesNewRomanPSMT"/>
        </w:rPr>
        <w:t xml:space="preserve">-1). Both the forward and the reverse distortion solutions are needed to relate positions measured in different </w:t>
      </w:r>
      <w:r w:rsidRPr="006A2617">
        <w:rPr>
          <w:rFonts w:ascii="Courier" w:hAnsi="Courier"/>
        </w:rPr>
        <w:t xml:space="preserve">flt </w:t>
      </w:r>
      <w:r w:rsidRPr="006A2617">
        <w:rPr>
          <w:rFonts w:ascii="TimesNewRomanPSMT" w:hAnsi="TimesNewRomanPSMT"/>
        </w:rPr>
        <w:t xml:space="preserve">images to one another. </w:t>
      </w:r>
    </w:p>
    <w:p w14:paraId="4879F34F" w14:textId="500E3F03" w:rsidR="006A2617" w:rsidRPr="006A2617" w:rsidRDefault="006A2617" w:rsidP="006A2617">
      <w:pPr>
        <w:spacing w:before="100" w:beforeAutospacing="1" w:after="100" w:afterAutospacing="1"/>
      </w:pPr>
      <w:r w:rsidRPr="006A2617">
        <w:rPr>
          <w:rFonts w:ascii="TimesNewRomanPSMT" w:hAnsi="TimesNewRomanPSMT"/>
        </w:rPr>
        <w:t xml:space="preserve">It is worth noting that these image-based solutions are extremely easy to use and can be evaluated very rapidly. They are much faster than a polynomial and look-up-table correction, and </w:t>
      </w:r>
      <w:r w:rsidR="003130C8">
        <w:rPr>
          <w:rFonts w:ascii="TimesNewRomanPSMT" w:hAnsi="TimesNewRomanPSMT"/>
        </w:rPr>
        <w:t>significantly</w:t>
      </w:r>
      <w:r w:rsidR="00DF4131">
        <w:rPr>
          <w:rFonts w:ascii="TimesNewRomanPSMT" w:hAnsi="TimesNewRomanPSMT"/>
        </w:rPr>
        <w:t xml:space="preserve"> </w:t>
      </w:r>
      <w:r w:rsidRPr="006A2617">
        <w:rPr>
          <w:rFonts w:ascii="TimesNewRomanPSMT" w:hAnsi="TimesNewRomanPSMT"/>
        </w:rPr>
        <w:t xml:space="preserve">faster than inverting a polynomial and several other layers of solution. </w:t>
      </w:r>
    </w:p>
    <w:p w14:paraId="7AE0DEC2" w14:textId="77777777" w:rsidR="008A66C4" w:rsidRPr="008A66C4" w:rsidRDefault="008A66C4" w:rsidP="008A66C4"/>
    <w:p w14:paraId="44B76566" w14:textId="77777777" w:rsidR="00630558" w:rsidRDefault="00BF3B24" w:rsidP="00630558">
      <w:pPr>
        <w:rPr>
          <w:rFonts w:ascii="Times" w:hAnsi="Times"/>
          <w:b/>
          <w:bCs/>
          <w:color w:val="000000"/>
          <w:sz w:val="36"/>
          <w:szCs w:val="36"/>
        </w:rPr>
      </w:pPr>
      <w:r>
        <w:rPr>
          <w:b/>
          <w:bCs/>
          <w:sz w:val="28"/>
          <w:szCs w:val="28"/>
        </w:rPr>
        <w:t xml:space="preserve"> </w:t>
      </w:r>
    </w:p>
    <w:p w14:paraId="32835145" w14:textId="77777777" w:rsidR="004C5D76" w:rsidRDefault="004C5D76" w:rsidP="004C5D76">
      <w:pPr>
        <w:rPr>
          <w:sz w:val="18"/>
          <w:szCs w:val="18"/>
        </w:rPr>
      </w:pPr>
      <w:r>
        <w:rPr>
          <w:sz w:val="18"/>
          <w:szCs w:val="18"/>
        </w:rPr>
        <w:br w:type="page"/>
      </w:r>
    </w:p>
    <w:p w14:paraId="72D19F07" w14:textId="36665763" w:rsidR="004C5D76" w:rsidRPr="004C5D76" w:rsidRDefault="004C5D76" w:rsidP="004C5D76">
      <w:pPr>
        <w:pStyle w:val="HeadSect"/>
        <w:numPr>
          <w:ilvl w:val="0"/>
          <w:numId w:val="0"/>
        </w:numPr>
        <w:ind w:left="504" w:hanging="504"/>
        <w:rPr>
          <w:sz w:val="36"/>
          <w:szCs w:val="32"/>
        </w:rPr>
      </w:pPr>
      <w:r w:rsidRPr="004C5D76">
        <w:rPr>
          <w:sz w:val="36"/>
          <w:szCs w:val="32"/>
        </w:rPr>
        <w:lastRenderedPageBreak/>
        <w:t xml:space="preserve">Appendix H: </w:t>
      </w:r>
      <w:r w:rsidR="00F629B6">
        <w:rPr>
          <w:sz w:val="36"/>
          <w:szCs w:val="32"/>
        </w:rPr>
        <w:t>L</w:t>
      </w:r>
      <w:r w:rsidR="00F629B6" w:rsidRPr="004C5D76">
        <w:rPr>
          <w:sz w:val="36"/>
          <w:szCs w:val="32"/>
        </w:rPr>
        <w:t>imited</w:t>
      </w:r>
      <w:r w:rsidRPr="004C5D76">
        <w:rPr>
          <w:sz w:val="36"/>
          <w:szCs w:val="32"/>
        </w:rPr>
        <w:t>-</w:t>
      </w:r>
      <w:r w:rsidR="00F629B6">
        <w:rPr>
          <w:sz w:val="36"/>
          <w:szCs w:val="32"/>
        </w:rPr>
        <w:t>U</w:t>
      </w:r>
      <w:r w:rsidR="00F629B6" w:rsidRPr="004C5D76">
        <w:rPr>
          <w:sz w:val="36"/>
          <w:szCs w:val="32"/>
        </w:rPr>
        <w:t xml:space="preserve">se </w:t>
      </w:r>
      <w:r w:rsidR="00F629B6">
        <w:rPr>
          <w:sz w:val="36"/>
          <w:szCs w:val="32"/>
        </w:rPr>
        <w:t>E</w:t>
      </w:r>
      <w:r w:rsidR="00F629B6" w:rsidRPr="004C5D76">
        <w:rPr>
          <w:sz w:val="36"/>
          <w:szCs w:val="32"/>
        </w:rPr>
        <w:t xml:space="preserve">arly </w:t>
      </w:r>
      <w:r w:rsidR="00F629B6">
        <w:rPr>
          <w:sz w:val="36"/>
          <w:szCs w:val="32"/>
        </w:rPr>
        <w:t>V</w:t>
      </w:r>
      <w:r w:rsidR="00F629B6" w:rsidRPr="004C5D76">
        <w:rPr>
          <w:sz w:val="36"/>
          <w:szCs w:val="32"/>
        </w:rPr>
        <w:t xml:space="preserve">ersion </w:t>
      </w:r>
      <w:r w:rsidRPr="004C5D76">
        <w:rPr>
          <w:sz w:val="36"/>
          <w:szCs w:val="32"/>
        </w:rPr>
        <w:t xml:space="preserve">of </w:t>
      </w:r>
      <w:r w:rsidRPr="004C5D76">
        <w:rPr>
          <w:rFonts w:ascii="Courier" w:hAnsi="Courier"/>
          <w:sz w:val="36"/>
          <w:szCs w:val="32"/>
        </w:rPr>
        <w:t>hst2collate</w:t>
      </w:r>
    </w:p>
    <w:p w14:paraId="5C445DDD" w14:textId="41EC71C9" w:rsidR="004C5D76" w:rsidRDefault="004C5D76" w:rsidP="004C5D76">
      <w:pPr>
        <w:pStyle w:val="BodyNoIndent"/>
        <w:jc w:val="left"/>
      </w:pPr>
      <w:r>
        <w:t xml:space="preserve">The </w:t>
      </w:r>
      <w:r w:rsidRPr="006B6C89">
        <w:rPr>
          <w:rFonts w:ascii="Courier" w:hAnsi="Courier"/>
        </w:rPr>
        <w:t>hst1pass</w:t>
      </w:r>
      <w:r>
        <w:t xml:space="preserve"> routine was envisioned to be the first part of a suite of routines that could do PSF-based HST analysis.  The second routine in the suite would be hst2collate.  Its goal </w:t>
      </w:r>
      <w:r w:rsidR="00347CBE">
        <w:t>is</w:t>
      </w:r>
      <w:r>
        <w:t xml:space="preserve"> to cross-identify stars in output lists from </w:t>
      </w:r>
      <w:r w:rsidRPr="006B6C89">
        <w:rPr>
          <w:rFonts w:ascii="Courier" w:hAnsi="Courier"/>
        </w:rPr>
        <w:t>hst1pass</w:t>
      </w:r>
      <w:r>
        <w:t xml:space="preserve"> and distill the lists into common catalogs.  </w:t>
      </w:r>
    </w:p>
    <w:p w14:paraId="45D1D56E" w14:textId="151C34CC" w:rsidR="004C5D76" w:rsidRPr="00CE56F6" w:rsidRDefault="004C5D76" w:rsidP="00347CBE">
      <w:pPr>
        <w:pStyle w:val="BodyNoIndent"/>
        <w:spacing w:before="240"/>
        <w:jc w:val="left"/>
        <w:rPr>
          <w:b/>
          <w:bCs/>
          <w:sz w:val="32"/>
          <w:szCs w:val="32"/>
        </w:rPr>
      </w:pPr>
      <w:r>
        <w:rPr>
          <w:b/>
          <w:bCs/>
          <w:sz w:val="32"/>
          <w:szCs w:val="32"/>
        </w:rPr>
        <w:t>H</w:t>
      </w:r>
      <w:r w:rsidRPr="00CE56F6">
        <w:rPr>
          <w:b/>
          <w:bCs/>
          <w:sz w:val="32"/>
          <w:szCs w:val="32"/>
        </w:rPr>
        <w:t>.</w:t>
      </w:r>
      <w:r w:rsidR="002D0CB2">
        <w:rPr>
          <w:b/>
          <w:bCs/>
          <w:sz w:val="32"/>
          <w:szCs w:val="32"/>
        </w:rPr>
        <w:t>1</w:t>
      </w:r>
      <w:r w:rsidRPr="00CE56F6">
        <w:rPr>
          <w:b/>
          <w:bCs/>
          <w:sz w:val="32"/>
          <w:szCs w:val="32"/>
        </w:rPr>
        <w:t xml:space="preserve"> The </w:t>
      </w:r>
      <w:r w:rsidR="00F629B6">
        <w:rPr>
          <w:b/>
          <w:bCs/>
          <w:sz w:val="32"/>
          <w:szCs w:val="32"/>
        </w:rPr>
        <w:t>C</w:t>
      </w:r>
      <w:r w:rsidR="00F629B6" w:rsidRPr="00CE56F6">
        <w:rPr>
          <w:b/>
          <w:bCs/>
          <w:sz w:val="32"/>
          <w:szCs w:val="32"/>
        </w:rPr>
        <w:t xml:space="preserve">urrent </w:t>
      </w:r>
      <w:r w:rsidR="00F629B6">
        <w:rPr>
          <w:b/>
          <w:bCs/>
          <w:sz w:val="32"/>
          <w:szCs w:val="32"/>
        </w:rPr>
        <w:t>L</w:t>
      </w:r>
      <w:r w:rsidR="00F629B6" w:rsidRPr="00CE56F6">
        <w:rPr>
          <w:b/>
          <w:bCs/>
          <w:sz w:val="32"/>
          <w:szCs w:val="32"/>
        </w:rPr>
        <w:t xml:space="preserve">imited </w:t>
      </w:r>
      <w:r w:rsidR="00F629B6">
        <w:rPr>
          <w:b/>
          <w:bCs/>
          <w:sz w:val="32"/>
          <w:szCs w:val="32"/>
        </w:rPr>
        <w:t>F</w:t>
      </w:r>
      <w:r w:rsidR="00F629B6" w:rsidRPr="00CE56F6">
        <w:rPr>
          <w:b/>
          <w:bCs/>
          <w:sz w:val="32"/>
          <w:szCs w:val="32"/>
        </w:rPr>
        <w:t xml:space="preserve">unctionality </w:t>
      </w:r>
      <w:r w:rsidRPr="00CE56F6">
        <w:rPr>
          <w:b/>
          <w:bCs/>
          <w:sz w:val="32"/>
          <w:szCs w:val="32"/>
        </w:rPr>
        <w:t>of hst2collate</w:t>
      </w:r>
    </w:p>
    <w:p w14:paraId="1DF5B740" w14:textId="27466B9B" w:rsidR="004C5D76" w:rsidRDefault="00347CBE" w:rsidP="004C5D76">
      <w:pPr>
        <w:pStyle w:val="BodyNoIndent"/>
        <w:jc w:val="left"/>
      </w:pPr>
      <w:r>
        <w:t>The purpose</w:t>
      </w:r>
      <w:r w:rsidR="004C5D76">
        <w:t xml:space="preserve"> for </w:t>
      </w:r>
      <w:r w:rsidR="003130C8" w:rsidRPr="00421DA4">
        <w:rPr>
          <w:rFonts w:ascii="Courier" w:hAnsi="Courier"/>
        </w:rPr>
        <w:t>hst2collate</w:t>
      </w:r>
      <w:r w:rsidR="004C5D76">
        <w:t xml:space="preserve"> </w:t>
      </w:r>
      <w:r>
        <w:t>is to</w:t>
      </w:r>
      <w:r w:rsidR="004C5D76">
        <w:t xml:space="preserve"> allow curation of a catalog in a wide variety of situations.  Basically, it will take a set of star lists from a number of images and it will (1) find the transformation from each frame into a (specified) reference frame and (2) collate together the stars into the reference frame</w:t>
      </w:r>
      <w:r w:rsidR="003130C8">
        <w:t xml:space="preserve"> in order</w:t>
      </w:r>
      <w:r w:rsidR="004C5D76">
        <w:t xml:space="preserve"> to produce an average catalog of sources.  The ultimate goal is to allow this to be done in a flexible reference frame, but for the purpose of </w:t>
      </w:r>
      <w:r w:rsidR="003130C8">
        <w:t>some basic capability now</w:t>
      </w:r>
      <w:r w:rsidR="004C5D76">
        <w:t xml:space="preserve">, we decided to streamline the functionality so that the </w:t>
      </w:r>
      <w:r w:rsidR="004C5D76" w:rsidRPr="0040490F">
        <w:rPr>
          <w:rFonts w:ascii="Courier" w:hAnsi="Courier"/>
        </w:rPr>
        <w:t>hst2collate</w:t>
      </w:r>
      <w:r w:rsidR="004C5D76">
        <w:t xml:space="preserve"> tool could be used in concert with </w:t>
      </w:r>
      <w:r w:rsidR="004C5D76" w:rsidRPr="0040490F">
        <w:rPr>
          <w:rFonts w:ascii="Courier" w:hAnsi="Courier"/>
        </w:rPr>
        <w:t>hst1pass</w:t>
      </w:r>
      <w:r w:rsidR="004C5D76">
        <w:t>.</w:t>
      </w:r>
      <w:r w:rsidR="003130C8">
        <w:t xml:space="preserve">  In this Appendix, we detail how to use it in its limited functionality, then describe some possible future functionality.</w:t>
      </w:r>
      <w:r w:rsidR="004C5D76">
        <w:t xml:space="preserve"> </w:t>
      </w:r>
    </w:p>
    <w:p w14:paraId="3D4FE82D" w14:textId="17029F6F" w:rsidR="004C5D76" w:rsidRDefault="004C5D76" w:rsidP="004C5D76">
      <w:pPr>
        <w:pStyle w:val="BodyNoIndent"/>
        <w:jc w:val="left"/>
      </w:pPr>
      <w:r>
        <w:t xml:space="preserve">One reason it has been easier to do astronomical analysis on the </w:t>
      </w:r>
      <w:r w:rsidRPr="00421DA4">
        <w:rPr>
          <w:rFonts w:ascii="Courier" w:hAnsi="Courier"/>
        </w:rPr>
        <w:t>drz</w:t>
      </w:r>
      <w:r>
        <w:t xml:space="preserve"> images is because it</w:t>
      </w:r>
      <w:r w:rsidR="003130C8">
        <w:t>’s an enormous amount of work</w:t>
      </w:r>
      <w:r>
        <w:t xml:space="preserve"> to take model PSFs and use them to measure stars in</w:t>
      </w:r>
      <w:r w:rsidR="003130C8">
        <w:t xml:space="preserve"> </w:t>
      </w:r>
      <w:r w:rsidR="003130C8" w:rsidRPr="00421DA4">
        <w:rPr>
          <w:rFonts w:ascii="Courier" w:hAnsi="Courier"/>
        </w:rPr>
        <w:t>flt</w:t>
      </w:r>
      <w:r w:rsidR="003130C8">
        <w:t xml:space="preserve"> or </w:t>
      </w:r>
      <w:r w:rsidR="003130C8" w:rsidRPr="00421DA4">
        <w:rPr>
          <w:rFonts w:ascii="Courier" w:hAnsi="Courier"/>
        </w:rPr>
        <w:t>flc</w:t>
      </w:r>
      <w:r>
        <w:t xml:space="preserve"> images, and then collate together lists from different distorted frames into a common reference frame, all of which requires access to the forward and reverse distortion solutions.  The </w:t>
      </w:r>
      <w:r w:rsidRPr="00347CBE">
        <w:rPr>
          <w:rFonts w:ascii="Courier" w:hAnsi="Courier"/>
        </w:rPr>
        <w:t>hst1pass</w:t>
      </w:r>
      <w:r>
        <w:t xml:space="preserve"> routine addresses </w:t>
      </w:r>
      <w:r w:rsidR="003130C8">
        <w:t xml:space="preserve">only </w:t>
      </w:r>
      <w:r>
        <w:t xml:space="preserve">the first </w:t>
      </w:r>
      <w:r w:rsidR="000A1C5F">
        <w:t xml:space="preserve">part:  </w:t>
      </w:r>
      <w:r>
        <w:t>measuring stars in images.</w:t>
      </w:r>
      <w:r w:rsidR="000A1C5F">
        <w:t xml:space="preserve">  The next step requires combining </w:t>
      </w:r>
      <w:r>
        <w:t>and distill</w:t>
      </w:r>
      <w:r w:rsidR="000A1C5F">
        <w:t>ing</w:t>
      </w:r>
      <w:r>
        <w:t xml:space="preserve"> var</w:t>
      </w:r>
      <w:r w:rsidR="000A1C5F">
        <w:t>ious</w:t>
      </w:r>
      <w:r>
        <w:t xml:space="preserve"> unordered lists of stars into a single catalog</w:t>
      </w:r>
      <w:r w:rsidR="005079D1">
        <w:t>.  This</w:t>
      </w:r>
      <w:r w:rsidR="000A1C5F">
        <w:t xml:space="preserve"> is</w:t>
      </w:r>
      <w:r>
        <w:t xml:space="preserve"> the most basic function of</w:t>
      </w:r>
      <w:r w:rsidRPr="00EC0716">
        <w:rPr>
          <w:rFonts w:ascii="Courier" w:hAnsi="Courier"/>
        </w:rPr>
        <w:t xml:space="preserve"> hst2collate</w:t>
      </w:r>
      <w:r w:rsidR="000A1C5F">
        <w:t>.  T</w:t>
      </w:r>
      <w:r>
        <w:t>he combination of the</w:t>
      </w:r>
      <w:r w:rsidR="000A1C5F">
        <w:t xml:space="preserve"> </w:t>
      </w:r>
      <w:r w:rsidR="000A1C5F" w:rsidRPr="00421DA4">
        <w:rPr>
          <w:rFonts w:ascii="Courier" w:hAnsi="Courier"/>
        </w:rPr>
        <w:t>hst1pass</w:t>
      </w:r>
      <w:r w:rsidR="000A1C5F">
        <w:t xml:space="preserve"> and </w:t>
      </w:r>
      <w:r w:rsidR="000A1C5F" w:rsidRPr="00421DA4">
        <w:rPr>
          <w:rFonts w:ascii="Courier" w:hAnsi="Courier"/>
        </w:rPr>
        <w:t>hst2collate</w:t>
      </w:r>
      <w:r>
        <w:t xml:space="preserve"> should make possible a large number of analyses. </w:t>
      </w:r>
    </w:p>
    <w:p w14:paraId="3D8AD6E5" w14:textId="3B154A68" w:rsidR="004C5D76" w:rsidRDefault="004C5D76" w:rsidP="004C5D76">
      <w:pPr>
        <w:pStyle w:val="BodyNoIndent"/>
        <w:jc w:val="left"/>
      </w:pPr>
      <w:r>
        <w:t xml:space="preserve">Another application that </w:t>
      </w:r>
      <w:r w:rsidRPr="00A67F7C">
        <w:rPr>
          <w:rFonts w:ascii="Courier" w:hAnsi="Courier"/>
        </w:rPr>
        <w:t>hst2collate</w:t>
      </w:r>
      <w:r>
        <w:t xml:space="preserve"> can </w:t>
      </w:r>
      <w:r w:rsidR="000A1C5F">
        <w:t xml:space="preserve">address </w:t>
      </w:r>
      <w:r>
        <w:t>is artificial star tests</w:t>
      </w:r>
      <w:r w:rsidR="000A1C5F">
        <w:t>, which</w:t>
      </w:r>
      <w:r>
        <w:t xml:space="preserve"> serve several purposes in astrometry.  They can serve to show what kinds of measurement errors (systematic and random) are involved in measuring real stars.  They can serve to show what fraction of stars slip through our finding algorithms, </w:t>
      </w:r>
      <w:r w:rsidR="00347CBE">
        <w:t xml:space="preserve">and </w:t>
      </w:r>
      <w:r w:rsidR="000A1C5F">
        <w:t>thus provide</w:t>
      </w:r>
      <w:r>
        <w:t xml:space="preserve"> completeness tests.  With accurate PSF models, precise positions and accurate distortion solutions, it is possible to insert realistic artificial stars into consistent locations in the </w:t>
      </w:r>
      <w:r w:rsidRPr="00B4311B">
        <w:rPr>
          <w:rFonts w:ascii="Courier" w:hAnsi="Courier"/>
        </w:rPr>
        <w:t>flt</w:t>
      </w:r>
      <w:r>
        <w:t>/</w:t>
      </w:r>
      <w:r w:rsidRPr="00B4311B">
        <w:rPr>
          <w:rFonts w:ascii="Courier" w:hAnsi="Courier"/>
        </w:rPr>
        <w:t>flc</w:t>
      </w:r>
      <w:r>
        <w:t xml:space="preserve"> images with high fidelity such that they can be drizzled in a manner that is identical to that for real stars.</w:t>
      </w:r>
      <w:r w:rsidR="000A1C5F">
        <w:t xml:space="preserve">  This will allow users to demonstrate for themselves how pitfall-fraught it is to do precise PSF analysis on drizzled images, since the star profiles vary considerably with pixel phase and the exact location of the input pixels relative to output pixels.</w:t>
      </w:r>
      <w:r>
        <w:t xml:space="preserve"> </w:t>
      </w:r>
    </w:p>
    <w:p w14:paraId="7916B81E" w14:textId="0A6578EC" w:rsidR="004C5D76" w:rsidRDefault="004C5D76" w:rsidP="004C5D76">
      <w:pPr>
        <w:pStyle w:val="BodyNoIndent"/>
        <w:jc w:val="left"/>
      </w:pPr>
      <w:r>
        <w:t xml:space="preserve">Finally, if internal proper motions between epochs can be ignored in the collation phase, it is possible to use </w:t>
      </w:r>
      <w:r w:rsidRPr="00421DA4">
        <w:rPr>
          <w:rFonts w:ascii="Courier" w:hAnsi="Courier"/>
        </w:rPr>
        <w:t>hst2collate</w:t>
      </w:r>
      <w:r>
        <w:t xml:space="preserve"> to relate images taken at very different times</w:t>
      </w:r>
      <w:r w:rsidR="000A1C5F">
        <w:t>, thus enabling</w:t>
      </w:r>
      <w:r>
        <w:t xml:space="preserve"> time-series </w:t>
      </w:r>
      <w:r w:rsidR="000A1C5F">
        <w:t>analyses</w:t>
      </w:r>
      <w:r>
        <w:t>.  One can even use the results to examine proper motions, though care must be taken in regards to the motion of the reference frame and aspects of the motions that could be degenerate with the transformations.</w:t>
      </w:r>
    </w:p>
    <w:p w14:paraId="2972A643" w14:textId="77777777" w:rsidR="00D433E5" w:rsidRDefault="00D433E5" w:rsidP="004C5D76">
      <w:pPr>
        <w:pStyle w:val="BodyNoIndent"/>
        <w:jc w:val="left"/>
      </w:pPr>
    </w:p>
    <w:p w14:paraId="77A24364" w14:textId="71DC999F" w:rsidR="004C5D76" w:rsidRPr="00CE56F6" w:rsidRDefault="004C5D76" w:rsidP="00A23174">
      <w:pPr>
        <w:pStyle w:val="BodyNoIndent"/>
        <w:spacing w:before="240"/>
        <w:jc w:val="left"/>
        <w:rPr>
          <w:b/>
          <w:bCs/>
          <w:sz w:val="32"/>
          <w:szCs w:val="32"/>
        </w:rPr>
      </w:pPr>
      <w:r>
        <w:rPr>
          <w:b/>
          <w:bCs/>
          <w:sz w:val="32"/>
          <w:szCs w:val="32"/>
        </w:rPr>
        <w:t>H</w:t>
      </w:r>
      <w:r w:rsidRPr="00CE56F6">
        <w:rPr>
          <w:b/>
          <w:bCs/>
          <w:sz w:val="32"/>
          <w:szCs w:val="32"/>
        </w:rPr>
        <w:t>.</w:t>
      </w:r>
      <w:r w:rsidR="002D0CB2">
        <w:rPr>
          <w:b/>
          <w:bCs/>
          <w:sz w:val="32"/>
          <w:szCs w:val="32"/>
        </w:rPr>
        <w:t>2</w:t>
      </w:r>
      <w:r w:rsidRPr="00CE56F6">
        <w:rPr>
          <w:b/>
          <w:bCs/>
          <w:sz w:val="32"/>
          <w:szCs w:val="32"/>
        </w:rPr>
        <w:t xml:space="preserve"> Input </w:t>
      </w:r>
      <w:r w:rsidR="00F629B6">
        <w:rPr>
          <w:b/>
          <w:bCs/>
          <w:sz w:val="32"/>
          <w:szCs w:val="32"/>
        </w:rPr>
        <w:t>P</w:t>
      </w:r>
      <w:r w:rsidR="00F629B6" w:rsidRPr="00CE56F6">
        <w:rPr>
          <w:b/>
          <w:bCs/>
          <w:sz w:val="32"/>
          <w:szCs w:val="32"/>
        </w:rPr>
        <w:t xml:space="preserve">arameters </w:t>
      </w:r>
      <w:r w:rsidRPr="00CE56F6">
        <w:rPr>
          <w:b/>
          <w:bCs/>
          <w:sz w:val="32"/>
          <w:szCs w:val="32"/>
        </w:rPr>
        <w:t xml:space="preserve">for </w:t>
      </w:r>
      <w:r w:rsidRPr="00CE56F6">
        <w:rPr>
          <w:rFonts w:ascii="Courier" w:hAnsi="Courier"/>
          <w:b/>
          <w:bCs/>
          <w:sz w:val="32"/>
          <w:szCs w:val="32"/>
        </w:rPr>
        <w:t>hst2collate</w:t>
      </w:r>
    </w:p>
    <w:p w14:paraId="27005422" w14:textId="59163D2A" w:rsidR="004C5D76" w:rsidRDefault="004C5D76" w:rsidP="004C5D76">
      <w:pPr>
        <w:pStyle w:val="BodyNoIndent"/>
        <w:jc w:val="left"/>
      </w:pPr>
      <w:r>
        <w:t xml:space="preserve">This routine currently </w:t>
      </w:r>
      <w:r w:rsidR="000A1C5F">
        <w:t xml:space="preserve">accepts </w:t>
      </w:r>
      <w:r>
        <w:t xml:space="preserve">only a few input parameters.  It takes one reference-frame specification (i.e., </w:t>
      </w:r>
      <w:r w:rsidRPr="005712BC">
        <w:rPr>
          <w:rFonts w:ascii="Courier" w:hAnsi="Courier"/>
          <w:b/>
          <w:bCs/>
        </w:rPr>
        <w:t>REF=</w:t>
      </w:r>
      <w:proofErr w:type="spellStart"/>
      <w:r w:rsidRPr="005712BC">
        <w:rPr>
          <w:rFonts w:ascii="Courier" w:hAnsi="Courier"/>
          <w:b/>
          <w:bCs/>
        </w:rPr>
        <w:t>iassoc</w:t>
      </w:r>
      <w:r>
        <w:rPr>
          <w:rFonts w:ascii="Courier" w:hAnsi="Courier"/>
          <w:b/>
          <w:bCs/>
        </w:rPr>
        <w:t>n</w:t>
      </w:r>
      <w:r w:rsidRPr="005712BC">
        <w:rPr>
          <w:rFonts w:ascii="Courier" w:hAnsi="Courier"/>
          <w:b/>
          <w:bCs/>
        </w:rPr>
        <w:t>_drz.UV</w:t>
      </w:r>
      <w:r>
        <w:rPr>
          <w:rFonts w:ascii="Courier" w:hAnsi="Courier"/>
          <w:b/>
          <w:bCs/>
        </w:rPr>
        <w:t>W</w:t>
      </w:r>
      <w:proofErr w:type="spellEnd"/>
      <w:r>
        <w:t xml:space="preserve">), which would come, </w:t>
      </w:r>
      <w:proofErr w:type="spellStart"/>
      <w:proofErr w:type="gramStart"/>
      <w:r w:rsidR="000A1C5F">
        <w:t>e,g</w:t>
      </w:r>
      <w:proofErr w:type="spellEnd"/>
      <w:r w:rsidR="000A1C5F">
        <w:t>,</w:t>
      </w:r>
      <w:r>
        <w:t>,</w:t>
      </w:r>
      <w:proofErr w:type="gramEnd"/>
      <w:r>
        <w:t xml:space="preserve"> from a run of </w:t>
      </w:r>
      <w:r w:rsidRPr="00A23174">
        <w:rPr>
          <w:rFonts w:ascii="Courier" w:hAnsi="Courier"/>
        </w:rPr>
        <w:lastRenderedPageBreak/>
        <w:t>hst1pass</w:t>
      </w:r>
      <w:r>
        <w:t xml:space="preserve"> on a drizzled association product with aperture photometry.  In the future</w:t>
      </w:r>
      <w:r w:rsidR="00AE46D7">
        <w:t xml:space="preserve"> versions of the code</w:t>
      </w:r>
      <w:r>
        <w:t xml:space="preserve">, the reference frame will be specifiable by other means (such as RA and Dec), but at the moment, it requires the reference frame and the contributing frames to both have </w:t>
      </w:r>
      <w:r w:rsidRPr="00A23174">
        <w:rPr>
          <w:rFonts w:ascii="Courier" w:hAnsi="Courier"/>
          <w:b/>
          <w:bCs/>
        </w:rPr>
        <w:t>UVW</w:t>
      </w:r>
      <w:r>
        <w:t xml:space="preserve"> coordinates in roughly the same reference frame.</w:t>
      </w:r>
    </w:p>
    <w:p w14:paraId="52A8591E" w14:textId="72B03B00" w:rsidR="004C5D76" w:rsidRDefault="004C5D76" w:rsidP="004C5D76">
      <w:pPr>
        <w:pStyle w:val="BodyNoIndent"/>
        <w:jc w:val="left"/>
      </w:pPr>
      <w:r>
        <w:t xml:space="preserve">The routine then takes a list of </w:t>
      </w:r>
      <w:r w:rsidRPr="0023453C">
        <w:rPr>
          <w:rFonts w:ascii="Courier" w:hAnsi="Courier"/>
        </w:rPr>
        <w:t>hst1pass</w:t>
      </w:r>
      <w:r>
        <w:t xml:space="preserve"> output files from </w:t>
      </w:r>
      <w:r w:rsidRPr="0023453C">
        <w:rPr>
          <w:rFonts w:ascii="Courier" w:hAnsi="Courier"/>
        </w:rPr>
        <w:t>flt</w:t>
      </w:r>
      <w:r>
        <w:t>/</w:t>
      </w:r>
      <w:r w:rsidRPr="0023453C">
        <w:rPr>
          <w:rFonts w:ascii="Courier" w:hAnsi="Courier"/>
        </w:rPr>
        <w:t>flc</w:t>
      </w:r>
      <w:r>
        <w:t xml:space="preserve">-type images.  These files can have many columns, but they must at the very least have </w:t>
      </w:r>
      <w:r w:rsidRPr="00887A94">
        <w:rPr>
          <w:rFonts w:ascii="Courier" w:hAnsi="Courier"/>
          <w:b/>
          <w:bCs/>
        </w:rPr>
        <w:t>U</w:t>
      </w:r>
      <w:r>
        <w:t xml:space="preserve"> </w:t>
      </w:r>
      <w:r w:rsidR="00A23174">
        <w:t xml:space="preserve">and </w:t>
      </w:r>
      <w:r w:rsidR="00A23174">
        <w:rPr>
          <w:rFonts w:ascii="Courier" w:hAnsi="Courier"/>
          <w:b/>
          <w:bCs/>
        </w:rPr>
        <w:t>V</w:t>
      </w:r>
      <w:r w:rsidR="00A23174">
        <w:t xml:space="preserve"> </w:t>
      </w:r>
      <w:r>
        <w:t xml:space="preserve">(where </w:t>
      </w:r>
      <w:r w:rsidRPr="00887A94">
        <w:rPr>
          <w:rFonts w:ascii="Courier" w:hAnsi="Courier"/>
          <w:b/>
          <w:bCs/>
        </w:rPr>
        <w:t>U</w:t>
      </w:r>
      <w:r>
        <w:t xml:space="preserve"> and </w:t>
      </w:r>
      <w:r w:rsidRPr="00887A94">
        <w:rPr>
          <w:rFonts w:ascii="Courier" w:hAnsi="Courier"/>
          <w:b/>
          <w:bCs/>
        </w:rPr>
        <w:t>V</w:t>
      </w:r>
      <w:r>
        <w:t xml:space="preserve"> are in the same WCS reference frame as the reference list) and </w:t>
      </w:r>
      <w:r w:rsidRPr="00887A94">
        <w:rPr>
          <w:rFonts w:ascii="Courier" w:hAnsi="Courier"/>
          <w:b/>
          <w:bCs/>
        </w:rPr>
        <w:t>u</w:t>
      </w:r>
      <w:r>
        <w:t xml:space="preserve">, </w:t>
      </w:r>
      <w:r w:rsidRPr="00887A94">
        <w:rPr>
          <w:rFonts w:ascii="Courier" w:hAnsi="Courier"/>
          <w:b/>
          <w:bCs/>
        </w:rPr>
        <w:t>v</w:t>
      </w:r>
      <w:r>
        <w:t xml:space="preserve"> and </w:t>
      </w:r>
      <w:r w:rsidRPr="00887A94">
        <w:rPr>
          <w:rFonts w:ascii="Courier" w:hAnsi="Courier"/>
          <w:b/>
          <w:bCs/>
        </w:rPr>
        <w:t>w</w:t>
      </w:r>
      <w:r>
        <w:t xml:space="preserve">, the distortion-corrected positions and instrumental magnitudes.  The </w:t>
      </w:r>
      <w:r w:rsidRPr="00887A94">
        <w:rPr>
          <w:rFonts w:ascii="Courier" w:hAnsi="Courier"/>
        </w:rPr>
        <w:t>hst1pass</w:t>
      </w:r>
      <w:r>
        <w:t xml:space="preserve"> output files also contain quite a bit of information about the images themselves, the coordinate range of good pixels, the exposure time, the date of exposure, the distortion solution used, etc.</w:t>
      </w:r>
      <w:r w:rsidR="00AE46D7">
        <w:t>, some of which the</w:t>
      </w:r>
      <w:r>
        <w:t xml:space="preserve"> </w:t>
      </w:r>
      <w:r w:rsidRPr="00887A94">
        <w:rPr>
          <w:rFonts w:ascii="Courier" w:hAnsi="Courier"/>
        </w:rPr>
        <w:t>hst2collate</w:t>
      </w:r>
      <w:r>
        <w:t xml:space="preserve"> routine use</w:t>
      </w:r>
      <w:r w:rsidR="00AE46D7">
        <w:t>s</w:t>
      </w:r>
      <w:r>
        <w:t xml:space="preserve"> as well.</w:t>
      </w:r>
    </w:p>
    <w:p w14:paraId="1F6FB9A7" w14:textId="383B29F6" w:rsidR="004C5D76" w:rsidRDefault="004C5D76" w:rsidP="004C5D76">
      <w:pPr>
        <w:pStyle w:val="BodyNoIndent"/>
        <w:jc w:val="left"/>
      </w:pPr>
      <w:r>
        <w:t>With no other parameters or flags</w:t>
      </w:r>
      <w:r w:rsidR="00AE46D7">
        <w:t xml:space="preserve"> set</w:t>
      </w:r>
      <w:r>
        <w:t>, the routine will read in the reference list of stars and each of the input lists of stars.  It will cross-identify stars in the reference list and the individual star lists</w:t>
      </w:r>
      <w:r w:rsidR="00AE46D7">
        <w:t xml:space="preserve"> and use them</w:t>
      </w:r>
      <w:r>
        <w:t xml:space="preserve"> to determine the transformation from the </w:t>
      </w:r>
      <w:proofErr w:type="spellStart"/>
      <w:r w:rsidR="00A23174">
        <w:rPr>
          <w:rFonts w:ascii="Courier" w:hAnsi="Courier"/>
          <w:b/>
          <w:bCs/>
        </w:rPr>
        <w:t>uv</w:t>
      </w:r>
      <w:proofErr w:type="spellEnd"/>
      <w:r w:rsidR="00A23174">
        <w:t xml:space="preserve"> </w:t>
      </w:r>
      <w:r w:rsidR="00406CAC">
        <w:t xml:space="preserve">frame of each exposure </w:t>
      </w:r>
      <w:r>
        <w:t xml:space="preserve">into the </w:t>
      </w:r>
      <w:r w:rsidR="00A23174">
        <w:rPr>
          <w:rFonts w:ascii="Courier" w:hAnsi="Courier"/>
          <w:b/>
          <w:bCs/>
        </w:rPr>
        <w:t>UV</w:t>
      </w:r>
      <w:r>
        <w:t xml:space="preserve"> </w:t>
      </w:r>
      <w:r w:rsidR="00406CAC">
        <w:t xml:space="preserve">reference </w:t>
      </w:r>
      <w:r>
        <w:t>frame so that the stars will be mapped to the exact same pixel space</w:t>
      </w:r>
      <w:r w:rsidR="00AE46D7">
        <w:t xml:space="preserve"> (frame)</w:t>
      </w:r>
      <w:r>
        <w:t xml:space="preserve"> as the </w:t>
      </w:r>
      <w:r w:rsidR="00AE46D7">
        <w:t xml:space="preserve">measured </w:t>
      </w:r>
      <w:r>
        <w:t xml:space="preserve">reference stars.  Dithering and </w:t>
      </w:r>
      <w:r w:rsidRPr="00887A94">
        <w:rPr>
          <w:i/>
          <w:iCs/>
        </w:rPr>
        <w:t>ab initio</w:t>
      </w:r>
      <w:r>
        <w:t xml:space="preserve"> WCS information is not always perfect, so this allows the exposures to be mapped as closely as possible to a known master frame.</w:t>
      </w:r>
    </w:p>
    <w:p w14:paraId="1C3208C6" w14:textId="7B2B1CD6" w:rsidR="004C5D76" w:rsidRDefault="00AE46D7" w:rsidP="004C5D76">
      <w:pPr>
        <w:pStyle w:val="BodyNoIndent"/>
        <w:jc w:val="left"/>
      </w:pPr>
      <w:r>
        <w:t>Although</w:t>
      </w:r>
      <w:r w:rsidR="004C5D76">
        <w:t xml:space="preserve"> we used the positions of stars in the reference frame for the transformations, centroid positions measured in drizzled images are not as accurate as those in </w:t>
      </w:r>
      <w:r w:rsidR="004C5D76" w:rsidRPr="00745E3B">
        <w:rPr>
          <w:rFonts w:ascii="Courier" w:hAnsi="Courier"/>
        </w:rPr>
        <w:t>flt</w:t>
      </w:r>
      <w:r w:rsidR="004C5D76">
        <w:t>/</w:t>
      </w:r>
      <w:r w:rsidR="004C5D76" w:rsidRPr="00745E3B">
        <w:rPr>
          <w:rFonts w:ascii="Courier" w:hAnsi="Courier"/>
        </w:rPr>
        <w:t>flc</w:t>
      </w:r>
      <w:r w:rsidR="004C5D76">
        <w:t xml:space="preserve"> images made with accurate PSF models, so we use them only for the initial mapping.  </w:t>
      </w:r>
      <w:r>
        <w:t>In addition</w:t>
      </w:r>
      <w:r w:rsidR="004C5D76">
        <w:t xml:space="preserve">, the star finding in </w:t>
      </w:r>
      <w:r w:rsidR="004C5D76">
        <w:rPr>
          <w:rFonts w:ascii="Courier" w:hAnsi="Courier"/>
        </w:rPr>
        <w:t>drz</w:t>
      </w:r>
      <w:r w:rsidR="004C5D76">
        <w:t xml:space="preserve"> images is sometimes not as robust at in a </w:t>
      </w:r>
      <w:r w:rsidR="004C5D76" w:rsidRPr="00745E3B">
        <w:rPr>
          <w:rFonts w:ascii="Courier" w:hAnsi="Courier"/>
        </w:rPr>
        <w:t>flt</w:t>
      </w:r>
      <w:r w:rsidR="004C5D76">
        <w:t>/</w:t>
      </w:r>
      <w:r w:rsidR="004C5D76" w:rsidRPr="00745E3B">
        <w:rPr>
          <w:rFonts w:ascii="Courier" w:hAnsi="Courier"/>
        </w:rPr>
        <w:t>flc</w:t>
      </w:r>
      <w:r w:rsidR="004C5D76">
        <w:t xml:space="preserve"> image, since </w:t>
      </w:r>
      <w:r>
        <w:t>there can be</w:t>
      </w:r>
      <w:r w:rsidR="004C5D76">
        <w:t xml:space="preserve"> transformation issues into the drizzle frame that blurs it out and/or introduces artifacts. </w:t>
      </w:r>
    </w:p>
    <w:p w14:paraId="4E441888" w14:textId="75645321" w:rsidR="004C5D76" w:rsidRDefault="00406CAC" w:rsidP="004C5D76">
      <w:pPr>
        <w:pStyle w:val="BodyNoIndent"/>
        <w:jc w:val="left"/>
      </w:pPr>
      <w:r>
        <w:t xml:space="preserve">Therefore, after </w:t>
      </w:r>
      <w:r w:rsidR="004C5D76">
        <w:t xml:space="preserve">this initial mapping, </w:t>
      </w:r>
      <w:r w:rsidR="00AE46D7" w:rsidRPr="00421DA4">
        <w:rPr>
          <w:rFonts w:ascii="Courier" w:hAnsi="Courier"/>
        </w:rPr>
        <w:t>hst2collate</w:t>
      </w:r>
      <w:r w:rsidR="00AE46D7">
        <w:t xml:space="preserve"> </w:t>
      </w:r>
      <w:r w:rsidR="004C5D76">
        <w:t>reconstruct</w:t>
      </w:r>
      <w:r w:rsidR="00AE46D7">
        <w:t>s</w:t>
      </w:r>
      <w:r w:rsidR="004C5D76">
        <w:t xml:space="preserve"> the master-frame catalog using the individual exposure lists.  </w:t>
      </w:r>
      <w:r w:rsidR="00AE46D7">
        <w:t>Assuming</w:t>
      </w:r>
      <w:r>
        <w:t xml:space="preserve"> that</w:t>
      </w:r>
      <w:r w:rsidR="00AE46D7">
        <w:t xml:space="preserve"> </w:t>
      </w:r>
      <w:r w:rsidR="004C5D76">
        <w:t>no additional runtime parameters</w:t>
      </w:r>
      <w:r w:rsidR="00AE46D7">
        <w:t xml:space="preserve"> are set</w:t>
      </w:r>
      <w:r w:rsidR="004C5D76">
        <w:t>, the routine selects</w:t>
      </w:r>
      <w:r w:rsidR="00AE46D7">
        <w:t xml:space="preserve"> as valid catalog sources</w:t>
      </w:r>
      <w:r w:rsidR="004C5D76">
        <w:t xml:space="preserve"> all </w:t>
      </w:r>
      <w:r w:rsidR="00AE46D7">
        <w:t xml:space="preserve">detections </w:t>
      </w:r>
      <w:r w:rsidR="004C5D76">
        <w:t xml:space="preserve">that are found in at least 50% of the possible images.  It then determines the master-frame predicted position for that source for each image where it was found and constructs an average </w:t>
      </w:r>
      <w:r w:rsidR="004C5D76" w:rsidRPr="00745E3B">
        <w:rPr>
          <w:rFonts w:ascii="Courier" w:hAnsi="Courier"/>
          <w:b/>
          <w:bCs/>
        </w:rPr>
        <w:t>UV</w:t>
      </w:r>
      <w:r w:rsidR="004C5D76">
        <w:t xml:space="preserve"> position and flux for it (by default in the </w:t>
      </w:r>
      <w:r w:rsidR="004C5D76" w:rsidRPr="00745E3B">
        <w:rPr>
          <w:rFonts w:ascii="Courier" w:hAnsi="Courier"/>
          <w:b/>
          <w:bCs/>
        </w:rPr>
        <w:t>W</w:t>
      </w:r>
      <w:r w:rsidR="004C5D76">
        <w:t xml:space="preserve"> photometric system).   </w:t>
      </w:r>
      <w:r w:rsidR="00AE46D7">
        <w:t>In the next step, i</w:t>
      </w:r>
      <w:r w:rsidR="004C5D76">
        <w:t xml:space="preserve">t iterates, taking the average </w:t>
      </w:r>
      <w:r w:rsidR="004C5D76" w:rsidRPr="00745E3B">
        <w:rPr>
          <w:rFonts w:ascii="Courier" w:hAnsi="Courier"/>
          <w:b/>
          <w:bCs/>
        </w:rPr>
        <w:t>UV</w:t>
      </w:r>
      <w:r w:rsidR="004C5D76">
        <w:t xml:space="preserve"> position and average </w:t>
      </w:r>
      <w:r w:rsidR="004C5D76">
        <w:rPr>
          <w:rFonts w:ascii="Courier" w:hAnsi="Courier"/>
          <w:b/>
          <w:bCs/>
        </w:rPr>
        <w:t>W</w:t>
      </w:r>
      <w:r w:rsidR="004C5D76">
        <w:t xml:space="preserve"> flux</w:t>
      </w:r>
      <w:r w:rsidR="00AE46D7">
        <w:t>,</w:t>
      </w:r>
      <w:r w:rsidR="004C5D76">
        <w:t xml:space="preserve"> re-determines the transformations, then re-determines the averages and standard deviations about those averages.  </w:t>
      </w:r>
      <w:r w:rsidR="00AE46D7">
        <w:t xml:space="preserve">In this </w:t>
      </w:r>
      <w:r w:rsidR="004C5D76">
        <w:t>way, the system is tied to the original frame, but the transformations take advantage of the higher precision of the individual measurements.</w:t>
      </w:r>
      <w:r w:rsidR="00AE46D7">
        <w:rPr>
          <w:b/>
          <w:bCs/>
          <w:color w:val="0070C0"/>
        </w:rPr>
        <w:t xml:space="preserve">  </w:t>
      </w:r>
      <w:r w:rsidR="00DF63C0">
        <w:rPr>
          <w:b/>
          <w:bCs/>
          <w:color w:val="0070C0"/>
        </w:rPr>
        <w:t>USE CASE</w:t>
      </w:r>
      <w:r w:rsidR="00A23174">
        <w:rPr>
          <w:b/>
          <w:bCs/>
          <w:color w:val="0070C0"/>
        </w:rPr>
        <w:t xml:space="preserve"> #</w:t>
      </w:r>
      <w:r w:rsidR="00BF6D0E">
        <w:rPr>
          <w:b/>
          <w:bCs/>
          <w:color w:val="0070C0"/>
        </w:rPr>
        <w:t>3</w:t>
      </w:r>
      <w:r w:rsidR="004C5D76">
        <w:t xml:space="preserve"> shows an example of the standard deviation for </w:t>
      </w:r>
      <w:r w:rsidR="004C5D76">
        <w:rPr>
          <w:rFonts w:ascii="Courier" w:hAnsi="Courier"/>
          <w:b/>
          <w:bCs/>
        </w:rPr>
        <w:t>U</w:t>
      </w:r>
      <w:r w:rsidR="004C5D76">
        <w:t xml:space="preserve">, </w:t>
      </w:r>
      <w:r w:rsidR="004C5D76">
        <w:rPr>
          <w:rFonts w:ascii="Courier" w:hAnsi="Courier"/>
          <w:b/>
          <w:bCs/>
        </w:rPr>
        <w:t>V</w:t>
      </w:r>
      <w:r w:rsidR="004C5D76">
        <w:t xml:space="preserve">, and </w:t>
      </w:r>
      <w:r w:rsidR="004C5D76" w:rsidRPr="00745E3B">
        <w:rPr>
          <w:rFonts w:ascii="Courier" w:hAnsi="Courier"/>
          <w:b/>
          <w:bCs/>
        </w:rPr>
        <w:t>W</w:t>
      </w:r>
      <w:r w:rsidR="004C5D76">
        <w:t xml:space="preserve"> from a set </w:t>
      </w:r>
      <w:proofErr w:type="gramStart"/>
      <w:r w:rsidR="004C5D76">
        <w:t>of  exposures</w:t>
      </w:r>
      <w:proofErr w:type="gramEnd"/>
      <w:r w:rsidR="004C5D76">
        <w:t xml:space="preserve">.  </w:t>
      </w:r>
      <w:r w:rsidR="00D61FEF">
        <w:t>T</w:t>
      </w:r>
      <w:r w:rsidR="004C5D76">
        <w:t xml:space="preserve">he typical RMS error in measuring a stellar position in the </w:t>
      </w:r>
      <w:r w:rsidR="004C5D76" w:rsidRPr="00745E3B">
        <w:rPr>
          <w:rFonts w:ascii="Courier" w:hAnsi="Courier"/>
        </w:rPr>
        <w:t>flt</w:t>
      </w:r>
      <w:r w:rsidR="004C5D76">
        <w:t>/</w:t>
      </w:r>
      <w:r w:rsidR="004C5D76" w:rsidRPr="00745E3B">
        <w:rPr>
          <w:rFonts w:ascii="Courier" w:hAnsi="Courier"/>
        </w:rPr>
        <w:t>flc</w:t>
      </w:r>
      <w:r w:rsidR="004C5D76">
        <w:t xml:space="preserve"> images is about 0.01 pixel and 0.01 magnitude for the brighter stars, with errors that go up as the S/N goes below 100.</w:t>
      </w:r>
    </w:p>
    <w:p w14:paraId="256DF4AC" w14:textId="6F41FC5B" w:rsidR="004C5D76" w:rsidRDefault="004C5D76" w:rsidP="004C5D76">
      <w:pPr>
        <w:pStyle w:val="BodyNoIndent"/>
        <w:jc w:val="left"/>
      </w:pPr>
      <w:r>
        <w:t xml:space="preserve">The basic output of </w:t>
      </w:r>
      <w:r w:rsidR="00D61FEF" w:rsidRPr="00421DA4">
        <w:rPr>
          <w:rFonts w:ascii="Courier" w:hAnsi="Courier"/>
        </w:rPr>
        <w:t>hst2collate</w:t>
      </w:r>
      <w:r>
        <w:t xml:space="preserve"> is a list of the catalog stars, along with their average positions and the standard deviations about those averages and</w:t>
      </w:r>
      <w:r w:rsidR="00D61FEF">
        <w:t xml:space="preserve"> the</w:t>
      </w:r>
      <w:r>
        <w:t xml:space="preserve"> </w:t>
      </w:r>
      <w:proofErr w:type="spellStart"/>
      <w:r w:rsidRPr="00C90EE7">
        <w:rPr>
          <w:rFonts w:ascii="Courier" w:hAnsi="Courier"/>
        </w:rPr>
        <w:t>iabcdefgq_mat.UVuvWw</w:t>
      </w:r>
      <w:proofErr w:type="spellEnd"/>
      <w:r>
        <w:t xml:space="preserve"> files that provide an implicit way to map the positions in the individual frames into the reference frame.  As the suffix suggests, the file consists of a list of stars for which we have coordinates in the reference frame and in the distortion-corrected frame of the particular exposure.  These “point associations” provide an implicit way to construct a linear transformation from frame to frame.  The stars listed in the mat file have been selected to have consistent positions in the two frames; stars with inconsistent positions are removed from the list.  At this point, all positions in the list are considered to have the same error, but </w:t>
      </w:r>
      <w:r w:rsidR="00D61FEF">
        <w:t xml:space="preserve">a </w:t>
      </w:r>
      <w:r>
        <w:t xml:space="preserve">future </w:t>
      </w:r>
      <w:r w:rsidR="00D61FEF">
        <w:t>version may</w:t>
      </w:r>
      <w:r>
        <w:t xml:space="preserve"> take into account the </w:t>
      </w:r>
      <w:r>
        <w:lastRenderedPageBreak/>
        <w:t xml:space="preserve">position quality of each </w:t>
      </w:r>
      <w:r w:rsidR="00D61FEF">
        <w:t>association</w:t>
      </w:r>
      <w:r>
        <w:t xml:space="preserve">.  These </w:t>
      </w:r>
      <w:r w:rsidRPr="000D1EC3">
        <w:rPr>
          <w:rFonts w:ascii="Courier" w:hAnsi="Courier"/>
        </w:rPr>
        <w:t>_mat</w:t>
      </w:r>
      <w:r>
        <w:t xml:space="preserve"> files can then be used in </w:t>
      </w:r>
      <w:r w:rsidRPr="000D1EC3">
        <w:rPr>
          <w:rFonts w:ascii="Courier" w:hAnsi="Courier"/>
        </w:rPr>
        <w:t>hst1pass</w:t>
      </w:r>
      <w:r>
        <w:t xml:space="preserve"> if one wants to </w:t>
      </w:r>
      <w:r w:rsidR="00D61FEF">
        <w:t>inject</w:t>
      </w:r>
      <w:r>
        <w:t xml:space="preserve"> artificial stars at consistent locations in the reference frame.</w:t>
      </w:r>
    </w:p>
    <w:p w14:paraId="0650271B" w14:textId="77777777" w:rsidR="004C5D76" w:rsidRDefault="004C5D76" w:rsidP="004C5D76">
      <w:pPr>
        <w:pStyle w:val="BodyNoIndent"/>
        <w:jc w:val="left"/>
      </w:pPr>
    </w:p>
    <w:p w14:paraId="4BF8E843" w14:textId="517B266B" w:rsidR="004C5D76" w:rsidRPr="0006572B" w:rsidRDefault="004C5D76" w:rsidP="004C5D76">
      <w:pPr>
        <w:pStyle w:val="BodyNoIndent"/>
        <w:jc w:val="left"/>
        <w:rPr>
          <w:b/>
          <w:bCs/>
          <w:sz w:val="28"/>
          <w:szCs w:val="28"/>
        </w:rPr>
      </w:pPr>
      <w:r>
        <w:rPr>
          <w:b/>
          <w:bCs/>
          <w:sz w:val="28"/>
          <w:szCs w:val="28"/>
        </w:rPr>
        <w:t>H.</w:t>
      </w:r>
      <w:r w:rsidR="002D0CB2">
        <w:rPr>
          <w:b/>
          <w:bCs/>
          <w:sz w:val="28"/>
          <w:szCs w:val="28"/>
        </w:rPr>
        <w:t>3</w:t>
      </w:r>
      <w:r>
        <w:rPr>
          <w:b/>
          <w:bCs/>
          <w:sz w:val="28"/>
          <w:szCs w:val="28"/>
        </w:rPr>
        <w:t xml:space="preserve">  </w:t>
      </w:r>
      <w:r w:rsidRPr="00CE56F6">
        <w:rPr>
          <w:b/>
          <w:bCs/>
          <w:sz w:val="32"/>
          <w:szCs w:val="32"/>
        </w:rPr>
        <w:t xml:space="preserve">Additional </w:t>
      </w:r>
      <w:r w:rsidR="00F629B6">
        <w:rPr>
          <w:b/>
          <w:bCs/>
          <w:sz w:val="28"/>
          <w:szCs w:val="28"/>
        </w:rPr>
        <w:t xml:space="preserve">Outputs </w:t>
      </w:r>
      <w:r>
        <w:rPr>
          <w:b/>
          <w:bCs/>
          <w:sz w:val="28"/>
          <w:szCs w:val="28"/>
        </w:rPr>
        <w:t xml:space="preserve">from </w:t>
      </w:r>
      <w:r w:rsidRPr="00DB52C6">
        <w:rPr>
          <w:rFonts w:ascii="Courier" w:hAnsi="Courier"/>
          <w:b/>
          <w:bCs/>
          <w:sz w:val="28"/>
          <w:szCs w:val="28"/>
        </w:rPr>
        <w:t>hst2collate</w:t>
      </w:r>
    </w:p>
    <w:p w14:paraId="5706DEFE" w14:textId="12C47A0C" w:rsidR="00D61FEF" w:rsidRDefault="00D61FEF" w:rsidP="004C5D76">
      <w:pPr>
        <w:pStyle w:val="BodyNoIndent"/>
        <w:jc w:val="left"/>
      </w:pPr>
      <w:r>
        <w:t xml:space="preserve">Although future enhancements </w:t>
      </w:r>
      <w:r w:rsidR="004C5D76">
        <w:t xml:space="preserve">are envisioned for </w:t>
      </w:r>
      <w:r w:rsidR="004C5D76" w:rsidRPr="00A23174">
        <w:rPr>
          <w:rFonts w:ascii="Courier" w:hAnsi="Courier"/>
        </w:rPr>
        <w:t>hst2collate</w:t>
      </w:r>
      <w:r w:rsidR="004C5D76">
        <w:t xml:space="preserve">, it already has some useful </w:t>
      </w:r>
      <w:r>
        <w:t>capabilities</w:t>
      </w:r>
      <w:r w:rsidR="004C5D76">
        <w:t xml:space="preserve">.  Some of the </w:t>
      </w:r>
      <w:r>
        <w:t xml:space="preserve">results </w:t>
      </w:r>
      <w:r w:rsidR="004C5D76">
        <w:t xml:space="preserve">(with </w:t>
      </w:r>
      <w:r w:rsidR="004C5D76" w:rsidRPr="00A23174">
        <w:rPr>
          <w:rFonts w:ascii="Courier" w:hAnsi="Courier"/>
        </w:rPr>
        <w:t>hst2collate</w:t>
      </w:r>
      <w:r w:rsidR="004C5D76">
        <w:t xml:space="preserve"> in the name) are just documentation of the steps it </w:t>
      </w:r>
      <w:r>
        <w:t xml:space="preserve">moves </w:t>
      </w:r>
      <w:r w:rsidR="004C5D76">
        <w:t>through in the process</w:t>
      </w:r>
      <w:r>
        <w:t xml:space="preserve"> described above and t</w:t>
      </w:r>
      <w:r w:rsidR="004C5D76">
        <w:t xml:space="preserve">hese will be </w:t>
      </w:r>
      <w:r>
        <w:t>described in a later report</w:t>
      </w:r>
      <w:r w:rsidR="004C5D76">
        <w:t xml:space="preserve">.   The main </w:t>
      </w:r>
      <w:r>
        <w:t>output of</w:t>
      </w:r>
      <w:r w:rsidR="004C5D76">
        <w:t xml:space="preserve"> interest is  </w:t>
      </w:r>
      <w:r w:rsidR="004C5D76" w:rsidRPr="0047186A">
        <w:rPr>
          <w:rFonts w:ascii="Courier" w:hAnsi="Courier"/>
        </w:rPr>
        <w:t>hst2collate.07.avgphot2</w:t>
      </w:r>
      <w:r w:rsidR="004C5D76">
        <w:t>, which contains the final average positions and fluxes in the reference frame.</w:t>
      </w:r>
      <w:r w:rsidR="0037322C">
        <w:t xml:space="preserve">  </w:t>
      </w:r>
      <w:r>
        <w:t xml:space="preserve">Additional output </w:t>
      </w:r>
      <w:r w:rsidR="004C5D76">
        <w:t xml:space="preserve">files </w:t>
      </w:r>
      <w:r>
        <w:t>can be requested via</w:t>
      </w:r>
      <w:r w:rsidR="00A23174">
        <w:t xml:space="preserve"> additional</w:t>
      </w:r>
      <w:r w:rsidR="004C5D76">
        <w:t xml:space="preserve"> flags on the command line</w:t>
      </w:r>
      <w:r w:rsidR="0037322C">
        <w:t>:</w:t>
      </w:r>
    </w:p>
    <w:p w14:paraId="59463A24" w14:textId="5DF24E3E" w:rsidR="004C5D76" w:rsidRDefault="004C5D76" w:rsidP="004C5D76">
      <w:pPr>
        <w:pStyle w:val="BodyNoIndent"/>
        <w:jc w:val="left"/>
      </w:pPr>
      <w:r w:rsidRPr="0069177D">
        <w:rPr>
          <w:rFonts w:ascii="Courier" w:hAnsi="Courier"/>
          <w:b/>
          <w:bCs/>
        </w:rPr>
        <w:t>PKMAP+</w:t>
      </w:r>
      <w:r>
        <w:t xml:space="preserve"> </w:t>
      </w:r>
      <w:r w:rsidR="00D61FEF">
        <w:t>generates</w:t>
      </w:r>
      <w:r>
        <w:t xml:space="preserve"> several </w:t>
      </w:r>
      <w:r w:rsidR="00F85D41">
        <w:t xml:space="preserve">FITS </w:t>
      </w:r>
      <w:r w:rsidR="00D61FEF">
        <w:t xml:space="preserve">output </w:t>
      </w:r>
      <w:r>
        <w:t xml:space="preserve">files of note.  The </w:t>
      </w:r>
      <w:r w:rsidRPr="0047186A">
        <w:rPr>
          <w:rFonts w:ascii="Courier" w:hAnsi="Courier"/>
        </w:rPr>
        <w:t>hst2collate.03.cvg_map.</w:t>
      </w:r>
      <w:r w:rsidR="0037322C">
        <w:rPr>
          <w:rFonts w:ascii="Courier" w:hAnsi="Courier"/>
        </w:rPr>
        <w:t>-</w:t>
      </w:r>
      <w:r w:rsidRPr="0047186A">
        <w:rPr>
          <w:rFonts w:ascii="Courier" w:hAnsi="Courier"/>
        </w:rPr>
        <w:t>fits</w:t>
      </w:r>
      <w:r>
        <w:t xml:space="preserve"> </w:t>
      </w:r>
      <w:r w:rsidR="0037322C">
        <w:t xml:space="preserve">image indicates </w:t>
      </w:r>
      <w:r>
        <w:t>how many of the input exposures overlap the reference frame at every particular location in the reference frame</w:t>
      </w:r>
      <w:r w:rsidR="0037322C">
        <w:t>, as</w:t>
      </w:r>
      <w:r>
        <w:t xml:space="preserve"> determined from the “boundary” information in the </w:t>
      </w:r>
      <w:r w:rsidRPr="0047186A">
        <w:rPr>
          <w:rFonts w:ascii="Courier" w:hAnsi="Courier"/>
        </w:rPr>
        <w:t>hst1pass</w:t>
      </w:r>
      <w:r>
        <w:t xml:space="preserve"> file.  The other images </w:t>
      </w:r>
      <w:r w:rsidRPr="0047186A">
        <w:rPr>
          <w:rFonts w:ascii="Courier" w:hAnsi="Courier"/>
        </w:rPr>
        <w:t>*pk?_</w:t>
      </w:r>
      <w:proofErr w:type="spellStart"/>
      <w:r w:rsidRPr="0047186A">
        <w:rPr>
          <w:rFonts w:ascii="Courier" w:hAnsi="Courier"/>
        </w:rPr>
        <w:t>map.fits</w:t>
      </w:r>
      <w:proofErr w:type="spellEnd"/>
      <w:r>
        <w:t xml:space="preserve"> </w:t>
      </w:r>
      <w:r w:rsidR="0037322C">
        <w:t xml:space="preserve">indicate </w:t>
      </w:r>
      <w:r>
        <w:t>how many stars were found in each pixel.  The #1 file maps one star to one pixel, the #2 file maps one star to 2</w:t>
      </w:r>
      <w:r>
        <w:sym w:font="Symbol" w:char="F0B4"/>
      </w:r>
      <w:r>
        <w:t>2 pixels, and the #3 file is a 3</w:t>
      </w:r>
      <w:r>
        <w:sym w:font="Symbol" w:char="F0B4"/>
      </w:r>
      <w:r>
        <w:t xml:space="preserve">3 convolution of the #1 file.  These maps are used to determine how many times a given star in the field was found.  Stars that are found </w:t>
      </w:r>
      <w:r w:rsidR="0037322C">
        <w:t xml:space="preserve">in </w:t>
      </w:r>
      <w:r>
        <w:t>a minimum number of images in a minimum fraction of the total possible (</w:t>
      </w:r>
      <w:proofErr w:type="spellStart"/>
      <w:r w:rsidRPr="0069177D">
        <w:rPr>
          <w:rFonts w:ascii="Courier" w:hAnsi="Courier"/>
        </w:rPr>
        <w:t>cvg</w:t>
      </w:r>
      <w:proofErr w:type="spellEnd"/>
      <w:r>
        <w:t xml:space="preserve">) are </w:t>
      </w:r>
      <w:r w:rsidR="0037322C">
        <w:t xml:space="preserve">recorded </w:t>
      </w:r>
      <w:r>
        <w:t>in the final catalog.</w:t>
      </w:r>
    </w:p>
    <w:p w14:paraId="7631618C" w14:textId="6492C7D1" w:rsidR="004C5D76" w:rsidRDefault="004C5D76" w:rsidP="004C5D76">
      <w:pPr>
        <w:pStyle w:val="BodyNoIndent"/>
        <w:jc w:val="left"/>
      </w:pPr>
      <w:r w:rsidRPr="0069177D">
        <w:rPr>
          <w:rFonts w:ascii="Courier" w:hAnsi="Courier"/>
          <w:b/>
          <w:bCs/>
        </w:rPr>
        <w:t>LNK+</w:t>
      </w:r>
      <w:r>
        <w:t xml:space="preserve"> </w:t>
      </w:r>
      <w:r w:rsidR="0037322C">
        <w:t xml:space="preserve">generates a </w:t>
      </w:r>
      <w:r w:rsidR="0037322C" w:rsidRPr="0069177D">
        <w:rPr>
          <w:rFonts w:ascii="Courier" w:hAnsi="Courier"/>
        </w:rPr>
        <w:t>_</w:t>
      </w:r>
      <w:proofErr w:type="spellStart"/>
      <w:r w:rsidR="0037322C">
        <w:rPr>
          <w:rFonts w:ascii="Courier" w:hAnsi="Courier"/>
        </w:rPr>
        <w:t>lnk</w:t>
      </w:r>
      <w:proofErr w:type="spellEnd"/>
      <w:r w:rsidR="0037322C">
        <w:t xml:space="preserve"> file</w:t>
      </w:r>
      <w:r>
        <w:t xml:space="preserve"> </w:t>
      </w:r>
      <w:r w:rsidR="0037322C">
        <w:t>(</w:t>
      </w:r>
      <w:r>
        <w:t xml:space="preserve">in addition </w:t>
      </w:r>
      <w:r w:rsidR="0037322C">
        <w:t>to the</w:t>
      </w:r>
      <w:r>
        <w:t xml:space="preserve"> </w:t>
      </w:r>
      <w:r w:rsidRPr="0069177D">
        <w:rPr>
          <w:rFonts w:ascii="Courier" w:hAnsi="Courier"/>
        </w:rPr>
        <w:t>_mat</w:t>
      </w:r>
      <w:r>
        <w:t xml:space="preserve"> file</w:t>
      </w:r>
      <w:r w:rsidR="0037322C">
        <w:t>)</w:t>
      </w:r>
      <w:r>
        <w:t xml:space="preserve"> for each input frame</w:t>
      </w:r>
      <w:r w:rsidR="0037322C">
        <w:t>.</w:t>
      </w:r>
      <w:r>
        <w:t xml:space="preserve">  The </w:t>
      </w:r>
      <w:r w:rsidRPr="0069177D">
        <w:rPr>
          <w:rFonts w:ascii="Courier" w:hAnsi="Courier"/>
        </w:rPr>
        <w:t>_</w:t>
      </w:r>
      <w:proofErr w:type="spellStart"/>
      <w:r>
        <w:rPr>
          <w:rFonts w:ascii="Courier" w:hAnsi="Courier"/>
        </w:rPr>
        <w:t>lnk</w:t>
      </w:r>
      <w:proofErr w:type="spellEnd"/>
      <w:r>
        <w:t xml:space="preserve"> file has as a suffix </w:t>
      </w:r>
      <w:r w:rsidRPr="00467852">
        <w:rPr>
          <w:rFonts w:ascii="Courier" w:hAnsi="Courier"/>
        </w:rPr>
        <w:t>.</w:t>
      </w:r>
      <w:proofErr w:type="spellStart"/>
      <w:r w:rsidR="0037322C" w:rsidRPr="00467852">
        <w:rPr>
          <w:rFonts w:ascii="Courier" w:hAnsi="Courier"/>
        </w:rPr>
        <w:t>UVWuv</w:t>
      </w:r>
      <w:r w:rsidR="0037322C">
        <w:rPr>
          <w:rFonts w:ascii="Courier" w:hAnsi="Courier"/>
        </w:rPr>
        <w:t>XY</w:t>
      </w:r>
      <w:proofErr w:type="spellEnd"/>
      <w:r w:rsidRPr="00467852">
        <w:rPr>
          <w:rFonts w:ascii="Courier" w:hAnsi="Courier"/>
        </w:rPr>
        <w:t>_????</w:t>
      </w:r>
      <w:r>
        <w:t xml:space="preserve">, where </w:t>
      </w:r>
      <w:r w:rsidRPr="00467852">
        <w:rPr>
          <w:rFonts w:ascii="Courier" w:hAnsi="Courier"/>
          <w:b/>
          <w:bCs/>
        </w:rPr>
        <w:t>UVW</w:t>
      </w:r>
      <w:r>
        <w:t xml:space="preserve"> correspond to the position from the input frame mapped into the reference frame.  The </w:t>
      </w:r>
      <w:proofErr w:type="spellStart"/>
      <w:r>
        <w:rPr>
          <w:rFonts w:ascii="Courier" w:hAnsi="Courier"/>
          <w:b/>
          <w:bCs/>
        </w:rPr>
        <w:t>uv</w:t>
      </w:r>
      <w:proofErr w:type="spellEnd"/>
      <w:r>
        <w:t xml:space="preserve"> and </w:t>
      </w:r>
      <w:r>
        <w:rPr>
          <w:rFonts w:ascii="Courier" w:hAnsi="Courier"/>
          <w:b/>
          <w:bCs/>
        </w:rPr>
        <w:t>XY</w:t>
      </w:r>
      <w:r>
        <w:t xml:space="preserve"> correspond to the average </w:t>
      </w:r>
      <w:r>
        <w:rPr>
          <w:rFonts w:ascii="Courier" w:hAnsi="Courier"/>
          <w:b/>
          <w:bCs/>
        </w:rPr>
        <w:t>UV</w:t>
      </w:r>
      <w:r>
        <w:t xml:space="preserve"> position mapped in to the distortion corrected and raw image frame.  The next column is the catalog number</w:t>
      </w:r>
      <w:r w:rsidR="0037322C">
        <w:t xml:space="preserve"> and t</w:t>
      </w:r>
      <w:r>
        <w:t xml:space="preserve">he remaining columns are repeats of the corresponding line from the </w:t>
      </w:r>
      <w:r w:rsidRPr="005948D2">
        <w:rPr>
          <w:rFonts w:ascii="Courier" w:hAnsi="Courier"/>
        </w:rPr>
        <w:t>hst1pass</w:t>
      </w:r>
      <w:r>
        <w:t xml:space="preserve"> output file for that image.  These linked files allow one to examine time-series photometry and astrometry, among other things.</w:t>
      </w:r>
    </w:p>
    <w:p w14:paraId="5FC69783" w14:textId="7F9581BD" w:rsidR="00F7318A" w:rsidRDefault="004C5D76" w:rsidP="004C5D76">
      <w:pPr>
        <w:pStyle w:val="BodyNoIndent"/>
        <w:jc w:val="left"/>
      </w:pPr>
      <w:r w:rsidRPr="005948D2">
        <w:rPr>
          <w:rFonts w:ascii="Courier" w:hAnsi="Courier"/>
          <w:b/>
          <w:bCs/>
        </w:rPr>
        <w:t>QBAR+</w:t>
      </w:r>
      <w:r>
        <w:t xml:space="preserve"> </w:t>
      </w:r>
      <w:r w:rsidR="0037322C">
        <w:t>will have</w:t>
      </w:r>
      <w:r>
        <w:t xml:space="preserve"> </w:t>
      </w:r>
      <w:r w:rsidR="00F7318A" w:rsidRPr="00421DA4">
        <w:rPr>
          <w:rFonts w:ascii="Courier" w:hAnsi="Courier"/>
        </w:rPr>
        <w:t>hst2collate</w:t>
      </w:r>
      <w:r>
        <w:t xml:space="preserve"> search for </w:t>
      </w:r>
      <w:r w:rsidRPr="005948D2">
        <w:rPr>
          <w:rFonts w:ascii="Courier" w:hAnsi="Courier"/>
          <w:b/>
          <w:bCs/>
        </w:rPr>
        <w:t>q</w:t>
      </w:r>
      <w:r>
        <w:t xml:space="preserve"> in the input files and will output that along with the other parameters in the average.  </w:t>
      </w:r>
    </w:p>
    <w:p w14:paraId="5F783C55" w14:textId="575B1789" w:rsidR="004C5D76" w:rsidRDefault="004C5D76" w:rsidP="004C5D76">
      <w:pPr>
        <w:pStyle w:val="BodyNoIndent"/>
        <w:jc w:val="left"/>
      </w:pPr>
      <w:r w:rsidRPr="005948D2">
        <w:rPr>
          <w:rFonts w:ascii="Courier" w:hAnsi="Courier"/>
          <w:b/>
          <w:bCs/>
        </w:rPr>
        <w:t>I+</w:t>
      </w:r>
      <w:r>
        <w:t xml:space="preserve"> </w:t>
      </w:r>
      <w:r w:rsidR="00F7318A">
        <w:t xml:space="preserve">will have </w:t>
      </w:r>
      <w:r w:rsidR="00F7318A" w:rsidRPr="007C4A9D">
        <w:rPr>
          <w:rFonts w:ascii="Courier" w:hAnsi="Courier"/>
        </w:rPr>
        <w:t>hst2collate</w:t>
      </w:r>
      <w:r w:rsidR="00F7318A">
        <w:t xml:space="preserve"> </w:t>
      </w:r>
      <w:r>
        <w:t>skip</w:t>
      </w:r>
      <w:r w:rsidR="00F7318A">
        <w:t xml:space="preserve"> the new-catalog construction; it will use the catalog </w:t>
      </w:r>
      <w:r>
        <w:t xml:space="preserve">in the </w:t>
      </w:r>
      <w:r w:rsidRPr="005948D2">
        <w:rPr>
          <w:rFonts w:ascii="Courier" w:hAnsi="Courier"/>
          <w:b/>
          <w:bCs/>
        </w:rPr>
        <w:t>REF</w:t>
      </w:r>
      <w:r>
        <w:t xml:space="preserve"> file.  The positions of the stars can still be improved, but stars will not be added or subtracted, so that the numbering</w:t>
      </w:r>
      <w:r w:rsidR="009D2529">
        <w:t xml:space="preserve"> and ordering</w:t>
      </w:r>
      <w:r>
        <w:t xml:space="preserve"> is preserved.</w:t>
      </w:r>
    </w:p>
    <w:p w14:paraId="5080AF78" w14:textId="7EE4123D" w:rsidR="004C5D76" w:rsidRDefault="00F7318A" w:rsidP="004C5D76">
      <w:pPr>
        <w:pStyle w:val="BodyNoIndent"/>
        <w:jc w:val="left"/>
      </w:pPr>
      <w:r w:rsidRPr="0076187B">
        <w:rPr>
          <w:rFonts w:ascii="Courier" w:hAnsi="Courier"/>
          <w:b/>
          <w:bCs/>
        </w:rPr>
        <w:t>ZPU</w:t>
      </w:r>
      <w:r w:rsidDel="00F7318A">
        <w:t xml:space="preserve"> </w:t>
      </w:r>
      <w:r>
        <w:t>specifies how to set the zeropoin</w:t>
      </w:r>
      <w:r w:rsidR="009D2529">
        <w:t>t</w:t>
      </w:r>
      <w:r>
        <w:t xml:space="preserve"> for the </w:t>
      </w:r>
      <w:r w:rsidRPr="00421DA4">
        <w:rPr>
          <w:rFonts w:ascii="Courier" w:hAnsi="Courier"/>
        </w:rPr>
        <w:t>W</w:t>
      </w:r>
      <w:r>
        <w:t xml:space="preserve"> photometric system.   For example, the command </w:t>
      </w:r>
      <w:r w:rsidR="004C5D76" w:rsidRPr="0076187B">
        <w:rPr>
          <w:rFonts w:ascii="Courier" w:hAnsi="Courier"/>
          <w:b/>
          <w:bCs/>
        </w:rPr>
        <w:t>ZPU=EXPT100</w:t>
      </w:r>
      <w:r w:rsidR="004C5D76">
        <w:t xml:space="preserve"> will normalize the photometry to a 100-second exposure time.</w:t>
      </w:r>
      <w:r>
        <w:t xml:space="preserve"> </w:t>
      </w:r>
    </w:p>
    <w:p w14:paraId="20B80912" w14:textId="77777777" w:rsidR="0073193C" w:rsidRDefault="0073193C" w:rsidP="0073193C">
      <w:pPr>
        <w:pStyle w:val="BodyNoIndent"/>
        <w:spacing w:before="240"/>
        <w:jc w:val="left"/>
        <w:rPr>
          <w:b/>
          <w:bCs/>
          <w:sz w:val="32"/>
          <w:szCs w:val="32"/>
        </w:rPr>
      </w:pPr>
    </w:p>
    <w:p w14:paraId="73D877CA" w14:textId="18553240" w:rsidR="004C5D76" w:rsidRPr="00CE56F6" w:rsidRDefault="003F318F" w:rsidP="0073193C">
      <w:pPr>
        <w:pStyle w:val="BodyNoIndent"/>
        <w:spacing w:before="240"/>
        <w:jc w:val="left"/>
        <w:rPr>
          <w:b/>
          <w:bCs/>
          <w:sz w:val="32"/>
          <w:szCs w:val="32"/>
        </w:rPr>
      </w:pPr>
      <w:r>
        <w:rPr>
          <w:b/>
          <w:bCs/>
          <w:sz w:val="32"/>
          <w:szCs w:val="32"/>
        </w:rPr>
        <w:t>H</w:t>
      </w:r>
      <w:r w:rsidR="004C5D76" w:rsidRPr="00CE56F6">
        <w:rPr>
          <w:b/>
          <w:bCs/>
          <w:sz w:val="32"/>
          <w:szCs w:val="32"/>
        </w:rPr>
        <w:t>.</w:t>
      </w:r>
      <w:r w:rsidR="002D0CB2">
        <w:rPr>
          <w:b/>
          <w:bCs/>
          <w:sz w:val="32"/>
          <w:szCs w:val="32"/>
        </w:rPr>
        <w:t>4</w:t>
      </w:r>
      <w:r w:rsidR="004C5D76" w:rsidRPr="00CE56F6">
        <w:rPr>
          <w:b/>
          <w:bCs/>
          <w:sz w:val="32"/>
          <w:szCs w:val="32"/>
        </w:rPr>
        <w:t xml:space="preserve"> </w:t>
      </w:r>
      <w:r w:rsidR="00F7318A">
        <w:rPr>
          <w:b/>
          <w:bCs/>
          <w:sz w:val="32"/>
          <w:szCs w:val="32"/>
        </w:rPr>
        <w:t>A Vision for Future Routines</w:t>
      </w:r>
    </w:p>
    <w:p w14:paraId="28716C35" w14:textId="4BDF1180" w:rsidR="003F318F" w:rsidRDefault="003F318F" w:rsidP="003F318F">
      <w:pPr>
        <w:pStyle w:val="BodyNoIndent"/>
        <w:jc w:val="left"/>
      </w:pPr>
      <w:r>
        <w:t xml:space="preserve">Currently </w:t>
      </w:r>
      <w:r w:rsidRPr="00C34846">
        <w:rPr>
          <w:rFonts w:ascii="Courier" w:hAnsi="Courier"/>
        </w:rPr>
        <w:t>hst2collate</w:t>
      </w:r>
      <w:r>
        <w:t xml:space="preserve"> operates on only one filter at a time</w:t>
      </w:r>
      <w:r w:rsidR="00041B81">
        <w:rPr>
          <w:rStyle w:val="FootnoteReference"/>
        </w:rPr>
        <w:footnoteReference w:id="21"/>
      </w:r>
      <w:r>
        <w:t xml:space="preserve">.  In the future, it will have hooks to deal with multiple filters at the same time, for both finding and for collating.  </w:t>
      </w:r>
    </w:p>
    <w:p w14:paraId="2250FE8E" w14:textId="7BA161E7" w:rsidR="003F318F" w:rsidRDefault="003F318F" w:rsidP="003F318F">
      <w:pPr>
        <w:pStyle w:val="BodyNoIndent"/>
        <w:jc w:val="left"/>
      </w:pPr>
      <w:r>
        <w:lastRenderedPageBreak/>
        <w:t xml:space="preserve">Also, currently, it must have access to a specific </w:t>
      </w:r>
      <w:r w:rsidRPr="00C34846">
        <w:rPr>
          <w:rFonts w:ascii="Courier" w:hAnsi="Courier"/>
        </w:rPr>
        <w:t>_drz</w:t>
      </w:r>
      <w:r>
        <w:t xml:space="preserve"> frame as a touch</w:t>
      </w:r>
      <w:r w:rsidR="008F1F22">
        <w:t>s</w:t>
      </w:r>
      <w:r>
        <w:t xml:space="preserve">tone for the matching.  In principle, that shouldn’t be necessary.  It should be possible to take in RA and Dec positions </w:t>
      </w:r>
      <w:r w:rsidR="008F1F22">
        <w:t xml:space="preserve">from </w:t>
      </w:r>
      <w:r>
        <w:t xml:space="preserve">the </w:t>
      </w:r>
      <w:r w:rsidRPr="003F318F">
        <w:rPr>
          <w:rFonts w:ascii="Courier" w:hAnsi="Courier"/>
        </w:rPr>
        <w:t>hst1pass</w:t>
      </w:r>
      <w:r>
        <w:t xml:space="preserve"> output files and collate things that way into an arbitrary frame.  That won’t take too much work to implement and will allow much larger mosaics.</w:t>
      </w:r>
    </w:p>
    <w:p w14:paraId="76778F98" w14:textId="2E342C32" w:rsidR="002D0CB2" w:rsidRDefault="002D0CB2" w:rsidP="002D0CB2">
      <w:pPr>
        <w:pStyle w:val="BodyNoIndent"/>
        <w:jc w:val="left"/>
      </w:pPr>
      <w:r>
        <w:t xml:space="preserve">A third routine </w:t>
      </w:r>
      <w:proofErr w:type="spellStart"/>
      <w:r w:rsidRPr="00D6081E">
        <w:rPr>
          <w:rFonts w:ascii="Courier" w:hAnsi="Courier"/>
        </w:rPr>
        <w:t>hstNstack</w:t>
      </w:r>
      <w:proofErr w:type="spellEnd"/>
      <w:r>
        <w:t xml:space="preserve"> could stack images into frames in a manner similar to </w:t>
      </w:r>
      <w:r w:rsidRPr="0083000D">
        <w:rPr>
          <w:rFonts w:ascii="Courier" w:hAnsi="Courier"/>
        </w:rPr>
        <w:t>astrodrizzle</w:t>
      </w:r>
      <w:r>
        <w:t xml:space="preserve">, but using an iterative approach and making use of the transformations developed in the MAT files.  </w:t>
      </w:r>
      <w:r w:rsidR="003B6643">
        <w:t xml:space="preserve">This would “liberate” the collation phase from requiring a specific drizzled image to map into.  </w:t>
      </w:r>
      <w:r w:rsidR="006651C3">
        <w:t xml:space="preserve">The goal of such a stack would not be high-precision analysis, but merely as a visualization tool.  </w:t>
      </w:r>
      <w:r>
        <w:t xml:space="preserve">This routine </w:t>
      </w:r>
      <w:r w:rsidR="006651C3">
        <w:t>could</w:t>
      </w:r>
      <w:r>
        <w:t xml:space="preserve"> also construct raw “peak” maps (see Anderson &amp; King 2008), which can be useful for faint-object detection.  Finally, </w:t>
      </w:r>
      <w:r w:rsidR="00041B81">
        <w:t>a</w:t>
      </w:r>
      <w:r w:rsidR="009D2529">
        <w:t>n eventual</w:t>
      </w:r>
      <w:r w:rsidR="00041B81">
        <w:t xml:space="preserve"> fifth routine coul</w:t>
      </w:r>
      <w:r w:rsidR="009D2529">
        <w:t>d</w:t>
      </w:r>
      <w:r w:rsidR="00041B81">
        <w:t xml:space="preserve"> perform simultaneous multi-</w:t>
      </w:r>
      <w:proofErr w:type="spellStart"/>
      <w:r w:rsidR="00041B81">
        <w:t>passs</w:t>
      </w:r>
      <w:proofErr w:type="spellEnd"/>
      <w:r w:rsidR="00041B81">
        <w:t xml:space="preserve"> finding and photometry, appropriate for fields that are more crowded than is optimal for </w:t>
      </w:r>
      <w:r w:rsidR="00041B81" w:rsidRPr="00421DA4">
        <w:rPr>
          <w:rFonts w:ascii="Courier" w:hAnsi="Courier"/>
        </w:rPr>
        <w:t>hst1pass</w:t>
      </w:r>
      <w:r w:rsidR="00041B81">
        <w:t>.</w:t>
      </w:r>
    </w:p>
    <w:p w14:paraId="63CCBBFE" w14:textId="778006C3" w:rsidR="002D0CB2" w:rsidRDefault="00041B81" w:rsidP="002D0CB2">
      <w:pPr>
        <w:pStyle w:val="BodyNoIndent"/>
        <w:jc w:val="left"/>
      </w:pPr>
      <w:r>
        <w:t xml:space="preserve">Please e-mail </w:t>
      </w:r>
      <w:hyperlink r:id="rId18" w:history="1">
        <w:r w:rsidRPr="00F254E4">
          <w:rPr>
            <w:rStyle w:val="Hyperlink"/>
          </w:rPr>
          <w:t>help@stsci.edu</w:t>
        </w:r>
      </w:hyperlink>
      <w:r>
        <w:t xml:space="preserve"> for any feedback on these or other potentially helpful routines.</w:t>
      </w:r>
    </w:p>
    <w:p w14:paraId="0AFC5809" w14:textId="77777777" w:rsidR="002D0CB2" w:rsidRDefault="002D0CB2" w:rsidP="004C5D76">
      <w:pPr>
        <w:pStyle w:val="BodyNoIndent"/>
        <w:jc w:val="left"/>
      </w:pPr>
    </w:p>
    <w:p w14:paraId="22CB3233" w14:textId="77777777" w:rsidR="00CF116E" w:rsidRDefault="00CF116E">
      <w:pPr>
        <w:rPr>
          <w:rFonts w:ascii="Times" w:hAnsi="Times"/>
          <w:b/>
          <w:bCs/>
          <w:color w:val="000000"/>
          <w:sz w:val="36"/>
          <w:szCs w:val="36"/>
        </w:rPr>
      </w:pPr>
      <w:r>
        <w:rPr>
          <w:b/>
          <w:bCs/>
          <w:sz w:val="36"/>
          <w:szCs w:val="36"/>
        </w:rPr>
        <w:br w:type="page"/>
      </w:r>
    </w:p>
    <w:p w14:paraId="4AB9D47E" w14:textId="05905F7A" w:rsidR="00630558" w:rsidRPr="004A052D" w:rsidRDefault="00630558" w:rsidP="00630558">
      <w:pPr>
        <w:pStyle w:val="BodyNoIndent"/>
        <w:jc w:val="left"/>
        <w:rPr>
          <w:b/>
          <w:bCs/>
          <w:sz w:val="36"/>
          <w:szCs w:val="36"/>
        </w:rPr>
      </w:pPr>
      <w:r w:rsidRPr="004A052D">
        <w:rPr>
          <w:b/>
          <w:bCs/>
          <w:sz w:val="36"/>
          <w:szCs w:val="36"/>
        </w:rPr>
        <w:lastRenderedPageBreak/>
        <w:t xml:space="preserve">Appendix </w:t>
      </w:r>
      <w:r>
        <w:rPr>
          <w:b/>
          <w:bCs/>
          <w:sz w:val="36"/>
          <w:szCs w:val="36"/>
        </w:rPr>
        <w:t>P</w:t>
      </w:r>
      <w:r w:rsidRPr="004A052D">
        <w:rPr>
          <w:b/>
          <w:bCs/>
          <w:sz w:val="36"/>
          <w:szCs w:val="36"/>
        </w:rPr>
        <w:t xml:space="preserve">:  PSF </w:t>
      </w:r>
      <w:r w:rsidR="00F629B6">
        <w:rPr>
          <w:b/>
          <w:bCs/>
          <w:sz w:val="36"/>
          <w:szCs w:val="36"/>
        </w:rPr>
        <w:t>O</w:t>
      </w:r>
      <w:r w:rsidR="00F629B6" w:rsidRPr="004A052D">
        <w:rPr>
          <w:b/>
          <w:bCs/>
          <w:sz w:val="36"/>
          <w:szCs w:val="36"/>
        </w:rPr>
        <w:t>ptimization</w:t>
      </w:r>
    </w:p>
    <w:p w14:paraId="5619C8D4" w14:textId="1CB183D1" w:rsidR="00630558" w:rsidRDefault="00630558" w:rsidP="00630558">
      <w:pPr>
        <w:spacing w:before="120" w:after="120"/>
        <w:rPr>
          <w:sz w:val="28"/>
          <w:szCs w:val="28"/>
        </w:rPr>
      </w:pPr>
      <w:r>
        <w:rPr>
          <w:sz w:val="28"/>
          <w:szCs w:val="28"/>
        </w:rPr>
        <w:t xml:space="preserve">The </w:t>
      </w:r>
      <w:r w:rsidRPr="004A052D">
        <w:rPr>
          <w:rFonts w:ascii="Courier" w:hAnsi="Courier"/>
          <w:sz w:val="28"/>
          <w:szCs w:val="28"/>
        </w:rPr>
        <w:t>hst1pass</w:t>
      </w:r>
      <w:r>
        <w:rPr>
          <w:sz w:val="28"/>
          <w:szCs w:val="28"/>
        </w:rPr>
        <w:t xml:space="preserve"> routine runs quite well with simple library PSFs</w:t>
      </w:r>
      <w:r w:rsidR="00041B81">
        <w:rPr>
          <w:sz w:val="28"/>
          <w:szCs w:val="28"/>
        </w:rPr>
        <w:t xml:space="preserve"> available in the PSFs directory of the website</w:t>
      </w:r>
      <w:r>
        <w:rPr>
          <w:sz w:val="28"/>
          <w:szCs w:val="28"/>
        </w:rPr>
        <w:t xml:space="preserve">.  While it is possible to improve the PSF either via perturbation or via solving for focus, differential photometry and differential astrometry is not generally significantly improved.  We recommend </w:t>
      </w:r>
      <w:r w:rsidR="00062DB4">
        <w:rPr>
          <w:sz w:val="28"/>
          <w:szCs w:val="28"/>
        </w:rPr>
        <w:t xml:space="preserve">that </w:t>
      </w:r>
      <w:r>
        <w:rPr>
          <w:sz w:val="28"/>
          <w:szCs w:val="28"/>
        </w:rPr>
        <w:t xml:space="preserve">users start with the simplest possible analysis, and only then include more sophisticated treatments </w:t>
      </w:r>
      <w:r w:rsidR="00062DB4">
        <w:rPr>
          <w:sz w:val="28"/>
          <w:szCs w:val="28"/>
        </w:rPr>
        <w:t xml:space="preserve">if </w:t>
      </w:r>
      <w:r>
        <w:rPr>
          <w:sz w:val="28"/>
          <w:szCs w:val="28"/>
        </w:rPr>
        <w:t xml:space="preserve">the examined analysis warrants.  The main impact </w:t>
      </w:r>
      <w:r w:rsidR="00062DB4">
        <w:rPr>
          <w:sz w:val="28"/>
          <w:szCs w:val="28"/>
        </w:rPr>
        <w:t xml:space="preserve">of </w:t>
      </w:r>
      <w:r>
        <w:rPr>
          <w:sz w:val="28"/>
          <w:szCs w:val="28"/>
        </w:rPr>
        <w:t>improved PSFs is in absolute photometry.</w:t>
      </w:r>
    </w:p>
    <w:p w14:paraId="363A4BCD" w14:textId="0A13F145" w:rsidR="00630558" w:rsidRDefault="00630558" w:rsidP="00630558">
      <w:pPr>
        <w:spacing w:before="120" w:after="120"/>
        <w:rPr>
          <w:sz w:val="28"/>
          <w:szCs w:val="28"/>
        </w:rPr>
      </w:pPr>
      <w:r>
        <w:rPr>
          <w:sz w:val="28"/>
          <w:szCs w:val="28"/>
        </w:rPr>
        <w:t xml:space="preserve">The </w:t>
      </w:r>
      <w:r w:rsidR="00062DB4">
        <w:rPr>
          <w:sz w:val="28"/>
          <w:szCs w:val="28"/>
        </w:rPr>
        <w:t xml:space="preserve">primary </w:t>
      </w:r>
      <w:r>
        <w:rPr>
          <w:sz w:val="28"/>
          <w:szCs w:val="28"/>
        </w:rPr>
        <w:t xml:space="preserve">cause of PSF variation comes from telescope breathing.  As HST </w:t>
      </w:r>
      <w:r w:rsidR="00062DB4">
        <w:rPr>
          <w:sz w:val="28"/>
          <w:szCs w:val="28"/>
        </w:rPr>
        <w:t xml:space="preserve">crosses </w:t>
      </w:r>
      <w:r>
        <w:rPr>
          <w:sz w:val="28"/>
          <w:szCs w:val="28"/>
        </w:rPr>
        <w:t>into and out of the earth’s shadow or changes its orientation with respect to the Sun (thereby intercepting more/less insolation), it heats up and cools down</w:t>
      </w:r>
      <w:r w:rsidR="00062DB4">
        <w:rPr>
          <w:sz w:val="28"/>
          <w:szCs w:val="28"/>
        </w:rPr>
        <w:t xml:space="preserve"> the truss</w:t>
      </w:r>
      <w:r>
        <w:rPr>
          <w:sz w:val="28"/>
          <w:szCs w:val="28"/>
        </w:rPr>
        <w:t xml:space="preserve">, and </w:t>
      </w:r>
      <w:r w:rsidR="00062DB4">
        <w:rPr>
          <w:sz w:val="28"/>
          <w:szCs w:val="28"/>
        </w:rPr>
        <w:t xml:space="preserve">HST’s </w:t>
      </w:r>
      <w:r>
        <w:rPr>
          <w:sz w:val="28"/>
          <w:szCs w:val="28"/>
        </w:rPr>
        <w:t xml:space="preserve">focal length varies accordingly.  </w:t>
      </w:r>
      <w:r w:rsidR="00062DB4">
        <w:rPr>
          <w:sz w:val="28"/>
          <w:szCs w:val="28"/>
        </w:rPr>
        <w:t>E</w:t>
      </w:r>
      <w:r w:rsidR="003B6643">
        <w:rPr>
          <w:sz w:val="28"/>
          <w:szCs w:val="28"/>
        </w:rPr>
        <w:t xml:space="preserve">ngineering models for </w:t>
      </w:r>
      <w:r w:rsidR="00062DB4">
        <w:rPr>
          <w:sz w:val="28"/>
          <w:szCs w:val="28"/>
        </w:rPr>
        <w:t>breathing exist</w:t>
      </w:r>
      <w:r w:rsidR="003B6643">
        <w:rPr>
          <w:sz w:val="28"/>
          <w:szCs w:val="28"/>
        </w:rPr>
        <w:t xml:space="preserve">, but they are far from perfect.  </w:t>
      </w:r>
      <w:r>
        <w:rPr>
          <w:sz w:val="28"/>
          <w:szCs w:val="28"/>
        </w:rPr>
        <w:t>The main impact of breathing is to vary the fraction of a star’s flux that lands in the core; the shape of the core does not change dramatically</w:t>
      </w:r>
      <w:r w:rsidR="00062DB4">
        <w:rPr>
          <w:sz w:val="28"/>
          <w:szCs w:val="28"/>
        </w:rPr>
        <w:t xml:space="preserve"> and thus</w:t>
      </w:r>
      <w:r>
        <w:rPr>
          <w:sz w:val="28"/>
          <w:szCs w:val="28"/>
        </w:rPr>
        <w:t xml:space="preserve"> there is only a small impact on astrometry.  </w:t>
      </w:r>
      <w:r w:rsidR="00A659A7">
        <w:rPr>
          <w:sz w:val="28"/>
          <w:szCs w:val="28"/>
        </w:rPr>
        <w:t>Breathing generates</w:t>
      </w:r>
      <w:r>
        <w:rPr>
          <w:sz w:val="28"/>
          <w:szCs w:val="28"/>
        </w:rPr>
        <w:t xml:space="preserve"> a larger impact on photometry.  The zeropoint of one exposure relative to another similar exposure can vary by </w:t>
      </w:r>
      <w:r>
        <w:rPr>
          <w:sz w:val="28"/>
          <w:szCs w:val="28"/>
        </w:rPr>
        <w:sym w:font="Symbol" w:char="F0B1"/>
      </w:r>
      <w:r>
        <w:rPr>
          <w:sz w:val="28"/>
          <w:szCs w:val="28"/>
        </w:rPr>
        <w:t>0.03 magnitude due to breathing effects</w:t>
      </w:r>
      <w:r>
        <w:rPr>
          <w:rStyle w:val="FootnoteReference"/>
          <w:sz w:val="28"/>
          <w:szCs w:val="28"/>
        </w:rPr>
        <w:footnoteReference w:id="22"/>
      </w:r>
      <w:r>
        <w:rPr>
          <w:sz w:val="28"/>
          <w:szCs w:val="28"/>
        </w:rPr>
        <w:t xml:space="preserve">.   </w:t>
      </w:r>
      <w:r w:rsidR="00A659A7">
        <w:rPr>
          <w:sz w:val="28"/>
          <w:szCs w:val="28"/>
        </w:rPr>
        <w:t>As a consequence</w:t>
      </w:r>
      <w:r>
        <w:rPr>
          <w:sz w:val="28"/>
          <w:szCs w:val="28"/>
        </w:rPr>
        <w:t xml:space="preserve">, when combining photometric observations, it is often useful to allow a zeropoint shift from exposure to exposure.  Use of a perturbation PSF or a focus-diverse PSF often reduces the zeropoint variation to </w:t>
      </w:r>
      <w:r>
        <w:rPr>
          <w:sz w:val="28"/>
          <w:szCs w:val="28"/>
        </w:rPr>
        <w:sym w:font="Symbol" w:char="F0B1"/>
      </w:r>
      <w:r>
        <w:rPr>
          <w:sz w:val="28"/>
          <w:szCs w:val="28"/>
        </w:rPr>
        <w:t xml:space="preserve">0.005 magnitude, though it does not improve differential photometry and astrometry </w:t>
      </w:r>
      <w:r w:rsidR="00A659A7">
        <w:rPr>
          <w:sz w:val="28"/>
          <w:szCs w:val="28"/>
        </w:rPr>
        <w:t>significantly</w:t>
      </w:r>
      <w:r>
        <w:rPr>
          <w:sz w:val="28"/>
          <w:szCs w:val="28"/>
        </w:rPr>
        <w:t>.</w:t>
      </w:r>
    </w:p>
    <w:p w14:paraId="757AC8B1" w14:textId="1566A260" w:rsidR="00630558" w:rsidRDefault="00630558" w:rsidP="00630558">
      <w:pPr>
        <w:spacing w:before="120" w:after="120"/>
        <w:rPr>
          <w:sz w:val="28"/>
          <w:szCs w:val="28"/>
        </w:rPr>
      </w:pPr>
      <w:r>
        <w:rPr>
          <w:sz w:val="28"/>
          <w:szCs w:val="28"/>
        </w:rPr>
        <w:t>Most observations</w:t>
      </w:r>
      <w:r w:rsidR="00A659A7">
        <w:rPr>
          <w:sz w:val="28"/>
          <w:szCs w:val="28"/>
        </w:rPr>
        <w:t xml:space="preserve"> also contain some amount of n</w:t>
      </w:r>
      <w:r w:rsidR="006651C3">
        <w:rPr>
          <w:sz w:val="28"/>
          <w:szCs w:val="28"/>
        </w:rPr>
        <w:t>o</w:t>
      </w:r>
      <w:r w:rsidR="00A659A7">
        <w:rPr>
          <w:sz w:val="28"/>
          <w:szCs w:val="28"/>
        </w:rPr>
        <w:t>minal tracking jitter, which</w:t>
      </w:r>
      <w:r>
        <w:rPr>
          <w:sz w:val="28"/>
          <w:szCs w:val="28"/>
        </w:rPr>
        <w:t xml:space="preserve"> can be analyzed with the nominal PSFs.  </w:t>
      </w:r>
      <w:r w:rsidR="00A659A7">
        <w:rPr>
          <w:sz w:val="28"/>
          <w:szCs w:val="28"/>
        </w:rPr>
        <w:t xml:space="preserve">Of course, </w:t>
      </w:r>
      <w:r>
        <w:rPr>
          <w:sz w:val="28"/>
          <w:szCs w:val="28"/>
        </w:rPr>
        <w:t>when the jitter is unusually large, it can affect the PSFs.  When a perturbation PSF is determined, it often shows a deficit at the center and increase in flux in lobes on two sides of the center.  Perturbing such a PSF can often improve differential photometry up to a point</w:t>
      </w:r>
      <w:r w:rsidR="00A659A7">
        <w:rPr>
          <w:sz w:val="28"/>
          <w:szCs w:val="28"/>
        </w:rPr>
        <w:t>, b</w:t>
      </w:r>
      <w:r>
        <w:rPr>
          <w:sz w:val="28"/>
          <w:szCs w:val="28"/>
        </w:rPr>
        <w:t xml:space="preserve">ut if the jitter is too large, it may require a different kind of PSF analysis than </w:t>
      </w:r>
      <w:r w:rsidRPr="00776728">
        <w:rPr>
          <w:rFonts w:ascii="Courier" w:hAnsi="Courier"/>
          <w:sz w:val="28"/>
          <w:szCs w:val="28"/>
        </w:rPr>
        <w:t>hst1pass</w:t>
      </w:r>
      <w:r>
        <w:rPr>
          <w:sz w:val="28"/>
          <w:szCs w:val="28"/>
        </w:rPr>
        <w:t xml:space="preserve"> can provide.</w:t>
      </w:r>
    </w:p>
    <w:p w14:paraId="02722A9C" w14:textId="234B8283" w:rsidR="00630558" w:rsidRDefault="00630558" w:rsidP="00630558">
      <w:pPr>
        <w:spacing w:before="120" w:after="120"/>
        <w:rPr>
          <w:sz w:val="28"/>
          <w:szCs w:val="28"/>
        </w:rPr>
      </w:pPr>
      <w:r>
        <w:rPr>
          <w:sz w:val="28"/>
          <w:szCs w:val="28"/>
        </w:rPr>
        <w:t xml:space="preserve">There are three main things a PSF helps measure:  astrometry, photometry, and </w:t>
      </w:r>
      <w:proofErr w:type="spellStart"/>
      <w:r>
        <w:rPr>
          <w:sz w:val="28"/>
          <w:szCs w:val="28"/>
        </w:rPr>
        <w:t>stellarity</w:t>
      </w:r>
      <w:proofErr w:type="spellEnd"/>
      <w:r>
        <w:rPr>
          <w:sz w:val="28"/>
          <w:szCs w:val="28"/>
        </w:rPr>
        <w:t xml:space="preserve"> (i.e., quality of fit).  Astrometry should largely be the same whether one uses the unchanged STDPSF, whether one uses a perturbation, or whether one allows for focus variations with STDPBF.   Photometry and quality</w:t>
      </w:r>
      <w:r w:rsidR="00D601E7">
        <w:rPr>
          <w:sz w:val="28"/>
          <w:szCs w:val="28"/>
        </w:rPr>
        <w:t>-of-fit</w:t>
      </w:r>
      <w:r>
        <w:rPr>
          <w:sz w:val="28"/>
          <w:szCs w:val="28"/>
        </w:rPr>
        <w:t xml:space="preserve"> can be affected by the choice of PSF.</w:t>
      </w:r>
    </w:p>
    <w:p w14:paraId="70D96355" w14:textId="22DAA612" w:rsidR="00630558" w:rsidRDefault="00CF116E" w:rsidP="00630558">
      <w:pPr>
        <w:spacing w:before="120" w:after="120"/>
        <w:rPr>
          <w:sz w:val="28"/>
          <w:szCs w:val="28"/>
        </w:rPr>
      </w:pPr>
      <w:r>
        <w:rPr>
          <w:sz w:val="28"/>
          <w:szCs w:val="28"/>
        </w:rPr>
        <w:lastRenderedPageBreak/>
        <w:t>To evaluate measurement quality based on different PSF treatments, we reduced</w:t>
      </w:r>
      <w:r w:rsidR="00630558">
        <w:rPr>
          <w:sz w:val="28"/>
          <w:szCs w:val="28"/>
        </w:rPr>
        <w:t xml:space="preserve"> 170 WFC3/UVIS exposures taken through F606W at the center of NGC5139, Omega Centauri.  We concentrate here on the brightest three magnitudes of unsaturated stars so that we can examine PSF issues without worrying about S/N.  We collated together the star lists from the 170 images and constructed an average F606W magnitude for each star </w:t>
      </w:r>
      <w:r w:rsidR="00A659A7">
        <w:rPr>
          <w:sz w:val="28"/>
          <w:szCs w:val="28"/>
        </w:rPr>
        <w:t>referencing</w:t>
      </w:r>
      <w:r w:rsidR="00630558">
        <w:rPr>
          <w:sz w:val="28"/>
          <w:szCs w:val="28"/>
        </w:rPr>
        <w:t xml:space="preserve"> the catalog to a common exposure time of 60s.  We then examine how the measurements of the stars in each exposure varied with respect to these average values.</w:t>
      </w:r>
    </w:p>
    <w:p w14:paraId="5EC4AAB7" w14:textId="6FBE7D2E" w:rsidR="00630558" w:rsidRDefault="00630558" w:rsidP="00630558">
      <w:pPr>
        <w:spacing w:before="120" w:after="120"/>
        <w:rPr>
          <w:sz w:val="28"/>
          <w:szCs w:val="28"/>
        </w:rPr>
      </w:pPr>
      <w:r w:rsidRPr="00582DC2">
        <w:rPr>
          <w:b/>
          <w:bCs/>
          <w:color w:val="0070C0"/>
          <w:sz w:val="28"/>
          <w:szCs w:val="28"/>
        </w:rPr>
        <w:t xml:space="preserve">Figure </w:t>
      </w:r>
      <w:r w:rsidR="00370874">
        <w:rPr>
          <w:b/>
          <w:bCs/>
          <w:color w:val="0070C0"/>
          <w:sz w:val="28"/>
          <w:szCs w:val="28"/>
        </w:rPr>
        <w:t>P.1</w:t>
      </w:r>
      <w:r>
        <w:rPr>
          <w:sz w:val="28"/>
          <w:szCs w:val="28"/>
        </w:rPr>
        <w:t xml:space="preserve"> contains three rows of panels.  In the top row, we analyzed the photometry extracted from the plain STDPSF reduction.  Recall that the STDPSF accounts for spatial variations in the fluxes, but it does not account for any dynamical</w:t>
      </w:r>
      <w:r w:rsidR="000D1B1A">
        <w:rPr>
          <w:sz w:val="28"/>
          <w:szCs w:val="28"/>
        </w:rPr>
        <w:t xml:space="preserve"> effects</w:t>
      </w:r>
      <w:r>
        <w:rPr>
          <w:sz w:val="28"/>
          <w:szCs w:val="28"/>
        </w:rPr>
        <w:t xml:space="preserve">.  The middle panel shows the residuals when a single perturbation across the images is used on the STDPSF.  Finally, the bottom panel shows the residuals for the reduction with the STDPBF, where the focus was </w:t>
      </w:r>
      <w:r w:rsidR="000D1B1A">
        <w:rPr>
          <w:sz w:val="28"/>
          <w:szCs w:val="28"/>
        </w:rPr>
        <w:t xml:space="preserve">determined </w:t>
      </w:r>
      <w:r>
        <w:rPr>
          <w:sz w:val="28"/>
          <w:szCs w:val="28"/>
        </w:rPr>
        <w:t>for each exposure and then the appropriate-focus PSF was used.</w:t>
      </w:r>
    </w:p>
    <w:p w14:paraId="39D6228C" w14:textId="77777777" w:rsidR="00630558" w:rsidRDefault="00630558" w:rsidP="00630558">
      <w:pPr>
        <w:keepNext/>
        <w:jc w:val="center"/>
      </w:pPr>
      <w:r>
        <w:rPr>
          <w:b/>
          <w:bCs/>
          <w:noProof/>
          <w:sz w:val="28"/>
          <w:szCs w:val="28"/>
        </w:rPr>
        <w:drawing>
          <wp:inline distT="0" distB="0" distL="0" distR="0" wp14:anchorId="66363A9E" wp14:editId="4973AA3F">
            <wp:extent cx="4509526" cy="43216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stretch>
                      <a:fillRect/>
                    </a:stretch>
                  </pic:blipFill>
                  <pic:spPr>
                    <a:xfrm>
                      <a:off x="0" y="0"/>
                      <a:ext cx="4533106" cy="4344226"/>
                    </a:xfrm>
                    <a:prstGeom prst="rect">
                      <a:avLst/>
                    </a:prstGeom>
                  </pic:spPr>
                </pic:pic>
              </a:graphicData>
            </a:graphic>
          </wp:inline>
        </w:drawing>
      </w:r>
    </w:p>
    <w:p w14:paraId="66F81632" w14:textId="2D285E19" w:rsidR="00630558" w:rsidRPr="00781356" w:rsidRDefault="00630558" w:rsidP="00630558">
      <w:pPr>
        <w:pStyle w:val="Caption"/>
        <w:jc w:val="left"/>
        <w:rPr>
          <w:b/>
          <w:bCs/>
        </w:rPr>
      </w:pPr>
      <w:r w:rsidRPr="00781356">
        <w:rPr>
          <w:b/>
          <w:bCs/>
        </w:rPr>
        <w:t xml:space="preserve">Figure </w:t>
      </w:r>
      <w:r w:rsidR="00370874">
        <w:rPr>
          <w:b/>
          <w:bCs/>
        </w:rPr>
        <w:t>P.1</w:t>
      </w:r>
      <w:r w:rsidRPr="00781356">
        <w:rPr>
          <w:b/>
          <w:bCs/>
        </w:rPr>
        <w:t>:  Photometric residuals relative to the average for 170 F606W exposures of the center of Omega Cen.  Blue: STDPSF, green: STDPSF+PERT1, blue: STDPBF(focus).  Left column: raw zeropoint of each exposure.  Second column:  post sensitivity correction.  Third column:  distribution of zeropoints.  Fourth column:  spread about the zeropoint in each exposure.</w:t>
      </w:r>
    </w:p>
    <w:p w14:paraId="567864FD" w14:textId="03F3202D" w:rsidR="00630558" w:rsidRDefault="00630558" w:rsidP="00630558">
      <w:pPr>
        <w:spacing w:before="120" w:after="120"/>
      </w:pPr>
      <w:r>
        <w:lastRenderedPageBreak/>
        <w:t>The left panel shows the raw residuals with respect to time.  There is a clear shift over time, which is related to the loss of sensitivity of WFC3 over time.  We adopted a linear correction for this in the other three columns of panels.  The histogram in the third column shows the distribution of zeropoints</w:t>
      </w:r>
      <w:r w:rsidR="000D1B1A">
        <w:t xml:space="preserve"> for each reduction</w:t>
      </w:r>
      <w:r>
        <w:t>.  The histogram in the fourth column shows the consistency of photometry across the detector</w:t>
      </w:r>
      <w:r w:rsidR="000D1B1A">
        <w:t xml:space="preserve"> for each reduction</w:t>
      </w:r>
      <w:r>
        <w:t>.</w:t>
      </w:r>
    </w:p>
    <w:p w14:paraId="63C71C2B" w14:textId="626A2622" w:rsidR="00630558" w:rsidRDefault="00630558" w:rsidP="00630558">
      <w:pPr>
        <w:spacing w:before="120" w:after="120"/>
      </w:pPr>
      <w:r>
        <w:t xml:space="preserve">It is clear that the plain STDPSF reduction can have large apparent zeropoint variations, typically +/- 0.02 magnitude, but it can be as large as 0.1 magnitude.  The STDPBF has a tighter distribution of zeropoints, but it is not as tight as the STDPSF+PERT1.  Both the PERT1 and STDPSF treatments improve the zeropoint variation considerably, but if the goal is to equalize the zeropoint then perturbation does </w:t>
      </w:r>
      <w:r w:rsidR="000D1B1A">
        <w:t xml:space="preserve">the best </w:t>
      </w:r>
      <w:r>
        <w:t xml:space="preserve">job.  </w:t>
      </w:r>
      <w:r w:rsidR="000D1B1A">
        <w:t>Essentially</w:t>
      </w:r>
      <w:r>
        <w:t xml:space="preserve">, PERT </w:t>
      </w:r>
      <w:r w:rsidR="000D1B1A">
        <w:t>corrects</w:t>
      </w:r>
      <w:r>
        <w:t xml:space="preserve"> the distribution of light in the PSF to reflect the true-image PSF out to a radius of about 5 pixels.  The focus-diverse PSF allows for this somewhat, but </w:t>
      </w:r>
      <w:r w:rsidR="000D1B1A">
        <w:t>im</w:t>
      </w:r>
      <w:r>
        <w:t>perfectly.</w:t>
      </w:r>
    </w:p>
    <w:p w14:paraId="68908ACA" w14:textId="05929DA7" w:rsidR="00630558" w:rsidRDefault="00630558" w:rsidP="00630558">
      <w:pPr>
        <w:spacing w:before="120" w:after="120"/>
      </w:pPr>
      <w:r>
        <w:t xml:space="preserve">The final panel shows the residuals about the zeropoint, in other words </w:t>
      </w:r>
      <w:r w:rsidR="000D1B1A">
        <w:t>a measure of the consistency of</w:t>
      </w:r>
      <w:r>
        <w:t xml:space="preserve"> the zeropoint across the detector.  Note that the </w:t>
      </w:r>
      <w:r w:rsidR="000D1B1A">
        <w:t>STDP</w:t>
      </w:r>
      <w:r w:rsidR="00D601E7">
        <w:t>S</w:t>
      </w:r>
      <w:r w:rsidR="000D1B1A">
        <w:t xml:space="preserve">F </w:t>
      </w:r>
      <w:r>
        <w:t xml:space="preserve">and STDPSF+PERT1 </w:t>
      </w:r>
      <w:r w:rsidR="000D1B1A">
        <w:t xml:space="preserve">have </w:t>
      </w:r>
      <w:r>
        <w:t>similar residuals across the detector</w:t>
      </w:r>
      <w:r w:rsidR="000D1B1A">
        <w:t xml:space="preserve">, i.e., </w:t>
      </w:r>
      <w:r>
        <w:t xml:space="preserve">a one-size-fits-all perturbation does not change residuals across the detector.  On the other hand, the </w:t>
      </w:r>
      <w:r w:rsidR="000D1B1A">
        <w:t xml:space="preserve">STDPBF </w:t>
      </w:r>
      <w:r>
        <w:t xml:space="preserve">treatment </w:t>
      </w:r>
      <w:r w:rsidRPr="00E64253">
        <w:rPr>
          <w:i/>
          <w:iCs/>
        </w:rPr>
        <w:t>does</w:t>
      </w:r>
      <w:r>
        <w:t xml:space="preserve"> improve the zeropoint variation across the detector, </w:t>
      </w:r>
      <w:r w:rsidR="00F05765">
        <w:t xml:space="preserve">providing </w:t>
      </w:r>
      <w:r>
        <w:t>more accurate relative measurements of stars in different places on the detector.</w:t>
      </w:r>
    </w:p>
    <w:p w14:paraId="0C295A2D" w14:textId="549305F5" w:rsidR="00630558" w:rsidRDefault="000D1B1A" w:rsidP="00630558">
      <w:pPr>
        <w:spacing w:before="120" w:after="120"/>
      </w:pPr>
      <w:r>
        <w:t xml:space="preserve">These results </w:t>
      </w:r>
      <w:r w:rsidR="00630558">
        <w:t>might encourage users to use the focus-diverse PSFs, but</w:t>
      </w:r>
      <w:r>
        <w:t xml:space="preserve"> note that</w:t>
      </w:r>
      <w:r w:rsidR="00630558">
        <w:t xml:space="preserve"> the improvement is actually quite modest.  Most </w:t>
      </w:r>
      <w:r w:rsidR="00F05765">
        <w:t xml:space="preserve">analyses </w:t>
      </w:r>
      <w:r w:rsidR="00630558">
        <w:t xml:space="preserve">can be done </w:t>
      </w:r>
      <w:r>
        <w:t xml:space="preserve">using </w:t>
      </w:r>
      <w:r w:rsidR="00630558">
        <w:t>the simple STDPSF product.</w:t>
      </w:r>
    </w:p>
    <w:p w14:paraId="29752E51" w14:textId="2CB9F7ED" w:rsidR="00630558" w:rsidRPr="000663AD" w:rsidRDefault="000D1B1A" w:rsidP="00630558">
      <w:pPr>
        <w:spacing w:before="120" w:after="120"/>
      </w:pPr>
      <w:r>
        <w:t>A final</w:t>
      </w:r>
      <w:r w:rsidR="00630558">
        <w:t xml:space="preserve"> aspect of PSF fitting that can improve with improved PSFs is the quality-of-fit.  </w:t>
      </w:r>
      <w:r w:rsidR="00630558" w:rsidRPr="00370874">
        <w:rPr>
          <w:b/>
          <w:bCs/>
          <w:color w:val="0070C0"/>
        </w:rPr>
        <w:t xml:space="preserve">Figure </w:t>
      </w:r>
      <w:r w:rsidR="00370874" w:rsidRPr="00370874">
        <w:rPr>
          <w:b/>
          <w:bCs/>
          <w:color w:val="0070C0"/>
        </w:rPr>
        <w:t>P.2</w:t>
      </w:r>
      <w:r w:rsidR="00630558">
        <w:t xml:space="preserve"> shows the distribution of the average quality of fit for each exposure for the three different PSF reductions.  </w:t>
      </w:r>
      <w:r w:rsidR="00744E77">
        <w:t>T</w:t>
      </w:r>
      <w:r w:rsidR="00630558">
        <w:t>he unadjusted STDPSF has a typical quality of fit of about 0.07, but if either a perturbation or a STDPBF is used, the typical quality is about 0.03</w:t>
      </w:r>
      <w:r w:rsidR="00F05765">
        <w:t>, providing a</w:t>
      </w:r>
      <w:r w:rsidR="00630558">
        <w:t xml:space="preserve"> better discriminant between stars and galaxies (or single stars and binaries, </w:t>
      </w:r>
      <w:proofErr w:type="spellStart"/>
      <w:r w:rsidR="00630558">
        <w:t>etc</w:t>
      </w:r>
      <w:proofErr w:type="spellEnd"/>
      <w:r w:rsidR="00630558">
        <w:t xml:space="preserve">).  </w:t>
      </w:r>
      <w:r w:rsidR="00630558" w:rsidRPr="00370874">
        <w:rPr>
          <w:b/>
          <w:bCs/>
          <w:color w:val="0070C0"/>
        </w:rPr>
        <w:t xml:space="preserve">Figure </w:t>
      </w:r>
      <w:r w:rsidR="00370874" w:rsidRPr="00370874">
        <w:rPr>
          <w:b/>
          <w:bCs/>
          <w:color w:val="0070C0"/>
        </w:rPr>
        <w:t>1</w:t>
      </w:r>
      <w:r w:rsidR="00630558">
        <w:t xml:space="preserve"> shows that </w:t>
      </w:r>
      <w:r w:rsidR="00370874">
        <w:t>impressive</w:t>
      </w:r>
      <w:r w:rsidR="00630558">
        <w:t xml:space="preserve"> star-galaxy separation can be </w:t>
      </w:r>
      <w:r w:rsidR="00F05765">
        <w:t xml:space="preserve">achieved even </w:t>
      </w:r>
      <w:r w:rsidR="00630558">
        <w:t xml:space="preserve">with the </w:t>
      </w:r>
      <w:r w:rsidR="0034174B">
        <w:t xml:space="preserve">unmodified </w:t>
      </w:r>
      <w:r w:rsidR="00630558">
        <w:t xml:space="preserve">STDPSFs. </w:t>
      </w:r>
    </w:p>
    <w:p w14:paraId="0F7E9539" w14:textId="77777777" w:rsidR="00630558" w:rsidRDefault="00630558" w:rsidP="00630558">
      <w:pPr>
        <w:keepNext/>
        <w:spacing w:before="120" w:after="120"/>
        <w:jc w:val="center"/>
      </w:pPr>
      <w:r>
        <w:rPr>
          <w:noProof/>
          <w:sz w:val="28"/>
          <w:szCs w:val="28"/>
        </w:rPr>
        <w:drawing>
          <wp:inline distT="0" distB="0" distL="0" distR="0" wp14:anchorId="75570D79" wp14:editId="6F68CE73">
            <wp:extent cx="3010696" cy="2875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a:stretch>
                      <a:fillRect/>
                    </a:stretch>
                  </pic:blipFill>
                  <pic:spPr>
                    <a:xfrm>
                      <a:off x="0" y="0"/>
                      <a:ext cx="3042222" cy="2905388"/>
                    </a:xfrm>
                    <a:prstGeom prst="rect">
                      <a:avLst/>
                    </a:prstGeom>
                  </pic:spPr>
                </pic:pic>
              </a:graphicData>
            </a:graphic>
          </wp:inline>
        </w:drawing>
      </w:r>
    </w:p>
    <w:p w14:paraId="062F5D3D" w14:textId="4189A9BB" w:rsidR="00630558" w:rsidRPr="00D1573D" w:rsidRDefault="00630558" w:rsidP="00630558">
      <w:pPr>
        <w:pStyle w:val="Caption"/>
        <w:jc w:val="left"/>
        <w:rPr>
          <w:b/>
          <w:bCs/>
          <w:sz w:val="28"/>
          <w:szCs w:val="28"/>
        </w:rPr>
      </w:pPr>
      <w:r w:rsidRPr="00D1573D">
        <w:rPr>
          <w:b/>
          <w:bCs/>
        </w:rPr>
        <w:t xml:space="preserve">Figure </w:t>
      </w:r>
      <w:r w:rsidR="00370874">
        <w:rPr>
          <w:b/>
          <w:bCs/>
        </w:rPr>
        <w:t>P.2</w:t>
      </w:r>
      <w:r w:rsidRPr="00D1573D">
        <w:rPr>
          <w:b/>
          <w:bCs/>
          <w:noProof/>
        </w:rPr>
        <w:t>:  The quality of fit metric for the three different PSF reductions.</w:t>
      </w:r>
    </w:p>
    <w:p w14:paraId="1363F154" w14:textId="7568F917" w:rsidR="00630558" w:rsidRPr="00CF116E" w:rsidRDefault="00630558" w:rsidP="00630558">
      <w:pPr>
        <w:rPr>
          <w:b/>
          <w:bCs/>
          <w:sz w:val="32"/>
          <w:szCs w:val="32"/>
        </w:rPr>
      </w:pPr>
      <w:r>
        <w:rPr>
          <w:b/>
          <w:bCs/>
          <w:sz w:val="28"/>
          <w:szCs w:val="28"/>
        </w:rPr>
        <w:br w:type="page"/>
      </w:r>
      <w:r w:rsidRPr="00CF116E">
        <w:rPr>
          <w:b/>
          <w:bCs/>
          <w:sz w:val="32"/>
          <w:szCs w:val="32"/>
        </w:rPr>
        <w:lastRenderedPageBreak/>
        <w:t>Appendix S:  Saturated stars</w:t>
      </w:r>
    </w:p>
    <w:p w14:paraId="7C2DEC31" w14:textId="77777777" w:rsidR="00630558" w:rsidRDefault="00630558" w:rsidP="00630558">
      <w:pPr>
        <w:rPr>
          <w:b/>
          <w:bCs/>
          <w:sz w:val="28"/>
          <w:szCs w:val="28"/>
        </w:rPr>
      </w:pPr>
    </w:p>
    <w:p w14:paraId="08CB1B5A" w14:textId="476B18B4" w:rsidR="00630558" w:rsidRDefault="00630558" w:rsidP="00630558">
      <w:pPr>
        <w:pStyle w:val="BodyNoIndent"/>
        <w:tabs>
          <w:tab w:val="clear" w:pos="4770"/>
          <w:tab w:val="left" w:pos="3186"/>
        </w:tabs>
        <w:jc w:val="left"/>
      </w:pPr>
      <w:r>
        <w:t>In CCDs that have a gain setting</w:t>
      </w:r>
      <w:r w:rsidR="00370874" w:rsidRPr="00370874">
        <w:t xml:space="preserve"> </w:t>
      </w:r>
      <w:r w:rsidR="00370874">
        <w:t>that allows sampling of the full well</w:t>
      </w:r>
      <w:r>
        <w:rPr>
          <w:rStyle w:val="FootnoteReference"/>
        </w:rPr>
        <w:footnoteReference w:id="23"/>
      </w:r>
      <w:r>
        <w:t>, the electrons from saturated stars are not lost</w:t>
      </w:r>
      <w:r>
        <w:sym w:font="Symbol" w:char="F020"/>
      </w:r>
      <w:r>
        <w:sym w:font="Symbol" w:char="F0BE"/>
      </w:r>
      <w:r>
        <w:t xml:space="preserve"> they are preserved on the detector as the charge bleeds from the central saturated pixels up and down along the columns</w:t>
      </w:r>
      <w:r>
        <w:rPr>
          <w:rStyle w:val="FootnoteReference"/>
        </w:rPr>
        <w:footnoteReference w:id="24"/>
      </w:r>
      <w:r>
        <w:t>.  Gilliland (2004</w:t>
      </w:r>
      <w:r w:rsidR="00EB1C22">
        <w:t>, 2010</w:t>
      </w:r>
      <w:r>
        <w:t xml:space="preserve">) first showed that it is possible to obtain high-precision photometry for these stars by simply adding up the flux in the contiguous saturated distribution (along with a 1-pixel penumbra around it </w:t>
      </w:r>
      <w:r w:rsidR="005A53EB">
        <w:t>that may contain bled charge</w:t>
      </w:r>
      <w:r>
        <w:t xml:space="preserve">, but are not themselves above the saturated threshold).  </w:t>
      </w:r>
      <w:r w:rsidR="005A53EB">
        <w:t>In this way,</w:t>
      </w:r>
      <w:r>
        <w:t xml:space="preserve"> fluxes for saturated stars in ACS/WFC and WFC3/UVIS </w:t>
      </w:r>
      <w:r w:rsidRPr="00E20DBF">
        <w:rPr>
          <w:rFonts w:ascii="Courier" w:hAnsi="Courier"/>
        </w:rPr>
        <w:t>flt</w:t>
      </w:r>
      <w:r>
        <w:t>/</w:t>
      </w:r>
      <w:r w:rsidRPr="00E20DBF">
        <w:rPr>
          <w:rFonts w:ascii="Courier" w:hAnsi="Courier"/>
        </w:rPr>
        <w:t>flc</w:t>
      </w:r>
      <w:r>
        <w:t xml:space="preserve"> images</w:t>
      </w:r>
      <w:r w:rsidR="005A53EB">
        <w:t xml:space="preserve"> can be recovered</w:t>
      </w:r>
      <w:r>
        <w:t>.  In general, we find that saturated-star fluxes are repeatable to about 0.02 magnitude.</w:t>
      </w:r>
    </w:p>
    <w:p w14:paraId="72E4EF6F" w14:textId="5A4E86E0" w:rsidR="00630558" w:rsidRDefault="00630558" w:rsidP="00630558">
      <w:pPr>
        <w:pStyle w:val="BodyNoIndent"/>
        <w:tabs>
          <w:tab w:val="clear" w:pos="4770"/>
          <w:tab w:val="left" w:pos="3186"/>
        </w:tabs>
        <w:jc w:val="left"/>
      </w:pPr>
      <w:r>
        <w:t>We can also take advantage of the bleed-along-</w:t>
      </w:r>
      <w:r w:rsidRPr="00D534CC">
        <w:rPr>
          <w:i/>
          <w:iCs/>
        </w:rPr>
        <w:t>y</w:t>
      </w:r>
      <w:r>
        <w:t xml:space="preserve"> property to measure accurate positions for saturated stars as well.  If we collapse the star’s profile along </w:t>
      </w:r>
      <w:r w:rsidRPr="00D534CC">
        <w:rPr>
          <w:i/>
          <w:iCs/>
        </w:rPr>
        <w:t>y</w:t>
      </w:r>
      <w:r>
        <w:t xml:space="preserve"> and collapse the PSF model along </w:t>
      </w:r>
      <w:r w:rsidRPr="00D534CC">
        <w:rPr>
          <w:i/>
          <w:iCs/>
        </w:rPr>
        <w:t>y</w:t>
      </w:r>
      <w:r>
        <w:t>, we can cross-</w:t>
      </w:r>
      <w:r w:rsidR="00370874">
        <w:t>fit</w:t>
      </w:r>
      <w:r>
        <w:t xml:space="preserve"> the two and determine an accurate </w:t>
      </w:r>
      <w:r w:rsidRPr="00D534CC">
        <w:rPr>
          <w:i/>
          <w:iCs/>
        </w:rPr>
        <w:t>y</w:t>
      </w:r>
      <w:r>
        <w:t xml:space="preserve"> position for the saturated star.  We find that such </w:t>
      </w:r>
      <w:r w:rsidRPr="00D534CC">
        <w:rPr>
          <w:i/>
          <w:iCs/>
        </w:rPr>
        <w:t>y</w:t>
      </w:r>
      <w:r>
        <w:t xml:space="preserve"> positions are good to about 0.03 pixel, which is about three times the error present in a bright unsaturated star.  Once we have an accurate position along the </w:t>
      </w:r>
      <w:r w:rsidRPr="00D534CC">
        <w:rPr>
          <w:i/>
          <w:iCs/>
        </w:rPr>
        <w:t>y</w:t>
      </w:r>
      <w:r>
        <w:t xml:space="preserve"> axis, it is easy to get a position along </w:t>
      </w:r>
      <w:r w:rsidRPr="00D534CC">
        <w:rPr>
          <w:i/>
          <w:iCs/>
        </w:rPr>
        <w:t>x</w:t>
      </w:r>
      <w:r>
        <w:t xml:space="preserve"> by fitting the unsaturated pixels to the PSF constrained at the measured </w:t>
      </w:r>
      <w:r w:rsidRPr="002D09DC">
        <w:rPr>
          <w:i/>
          <w:iCs/>
        </w:rPr>
        <w:t>y</w:t>
      </w:r>
      <w:r>
        <w:t xml:space="preserve">.   The position along </w:t>
      </w:r>
      <w:r w:rsidRPr="002D09DC">
        <w:rPr>
          <w:i/>
          <w:iCs/>
        </w:rPr>
        <w:t>x</w:t>
      </w:r>
      <w:r>
        <w:t xml:space="preserve"> is generally good to better than 0.</w:t>
      </w:r>
      <w:r w:rsidR="00C75A0C">
        <w:t xml:space="preserve">05 </w:t>
      </w:r>
      <w:r>
        <w:t xml:space="preserve">pixel.  We find that positions measured this way are </w:t>
      </w:r>
      <w:r w:rsidR="005A53EB">
        <w:t xml:space="preserve">typically </w:t>
      </w:r>
      <w:r>
        <w:t>about 4</w:t>
      </w:r>
      <w:r>
        <w:sym w:font="Symbol" w:char="F0B4"/>
      </w:r>
      <w:r>
        <w:t xml:space="preserve"> better than positions that are fit to the partial annulus of unsaturated pixels around the saturated cores of stars.   </w:t>
      </w:r>
      <w:r w:rsidR="005A53EB">
        <w:t>H</w:t>
      </w:r>
      <w:r>
        <w:t xml:space="preserve">aving independent constraints on </w:t>
      </w:r>
      <w:r w:rsidRPr="00481923">
        <w:rPr>
          <w:i/>
          <w:iCs/>
        </w:rPr>
        <w:t>x</w:t>
      </w:r>
      <w:r>
        <w:t xml:space="preserve"> and </w:t>
      </w:r>
      <w:r w:rsidRPr="00481923">
        <w:rPr>
          <w:i/>
          <w:iCs/>
        </w:rPr>
        <w:t>y</w:t>
      </w:r>
      <w:r>
        <w:t xml:space="preserve"> </w:t>
      </w:r>
      <w:r w:rsidR="00C75A0C">
        <w:t xml:space="preserve">clearly </w:t>
      </w:r>
      <w:r w:rsidR="005A53EB">
        <w:t>provides better results</w:t>
      </w:r>
      <w:r>
        <w:t xml:space="preserve"> than solving for </w:t>
      </w:r>
      <w:r w:rsidR="00C75A0C">
        <w:t>both simultaneously</w:t>
      </w:r>
      <w:r>
        <w:t>.</w:t>
      </w:r>
    </w:p>
    <w:p w14:paraId="53C267D0" w14:textId="3BD048FA" w:rsidR="00630558" w:rsidRDefault="00630558" w:rsidP="00630558">
      <w:pPr>
        <w:pStyle w:val="BodyNoIndent"/>
        <w:tabs>
          <w:tab w:val="clear" w:pos="4770"/>
          <w:tab w:val="left" w:pos="3186"/>
        </w:tabs>
        <w:jc w:val="left"/>
      </w:pPr>
      <w:r>
        <w:t xml:space="preserve">The WFC3/IR channel has a CMOS detector, not a CCD.  </w:t>
      </w:r>
      <w:r w:rsidR="005A53EB">
        <w:t xml:space="preserve">Photometry and astrometry using </w:t>
      </w:r>
      <w:r>
        <w:t xml:space="preserve">CMOS detectors are less </w:t>
      </w:r>
      <w:r w:rsidR="005A53EB">
        <w:t xml:space="preserve">impacted </w:t>
      </w:r>
      <w:r>
        <w:t xml:space="preserve">by saturation than CCDs for two reasons.  First, most pixels that saturate during the exposure will have some reads where they are not saturated, and a slope value can still be constructed for them.  </w:t>
      </w:r>
      <w:r w:rsidR="005A53EB">
        <w:t xml:space="preserve">In addition, </w:t>
      </w:r>
      <w:r>
        <w:t>pixels that saturate do not bleed into other pixels, so saturation in one pixel does not spoil the adjacent pixels.  Even so, some stars in WFC3/IR images do have unusable pixels in their cores.  We can fit the good pixels in an annulus to get a flux and position, generally good to 0.1 magnitude and 0.1 pixel, respectively.</w:t>
      </w:r>
    </w:p>
    <w:p w14:paraId="64158561" w14:textId="67FDBD10" w:rsidR="00630558" w:rsidRDefault="00630558" w:rsidP="00630558">
      <w:pPr>
        <w:pStyle w:val="BodyNoIndent"/>
        <w:tabs>
          <w:tab w:val="clear" w:pos="4770"/>
          <w:tab w:val="left" w:pos="3186"/>
        </w:tabs>
        <w:jc w:val="left"/>
      </w:pPr>
      <w:r>
        <w:t xml:space="preserve">The WFC/HRC and WFPC2 at most gain settings saturate the A to D converter before they saturate the detector full well.  </w:t>
      </w:r>
      <w:r w:rsidR="005A53EB">
        <w:t>As a consequence</w:t>
      </w:r>
      <w:r>
        <w:t xml:space="preserve">, the number of electrons is not preserved in the image, and we have to use the unsaturated pixels to </w:t>
      </w:r>
      <w:r w:rsidR="005A53EB">
        <w:t>obtain</w:t>
      </w:r>
      <w:r>
        <w:t xml:space="preserve"> flux and position estimates.  In general, these fluxes are good to about 0.1 magnitude and the positions to about 0.5 pixel.   </w:t>
      </w:r>
    </w:p>
    <w:p w14:paraId="41C908CF" w14:textId="5E65FD38" w:rsidR="00CF116E" w:rsidRDefault="005A53EB" w:rsidP="00630558">
      <w:pPr>
        <w:pStyle w:val="BodyNoIndent"/>
        <w:jc w:val="left"/>
      </w:pPr>
      <w:r>
        <w:t xml:space="preserve">As discussed above, saturated </w:t>
      </w:r>
      <w:r w:rsidR="00630558">
        <w:t>stars can generally not be measured as well as unsaturated stars.  Sometimes the measurements are comparable, such as when electrons are preserved during bleeding</w:t>
      </w:r>
      <w:r w:rsidR="00C75A0C">
        <w:t>, b</w:t>
      </w:r>
      <w:r w:rsidR="00630558">
        <w:t xml:space="preserve">ut even when saturated stars can be measured only crudely, it </w:t>
      </w:r>
      <w:r w:rsidR="00C75A0C">
        <w:t>can</w:t>
      </w:r>
      <w:r w:rsidR="00630558">
        <w:t xml:space="preserve"> still</w:t>
      </w:r>
      <w:r w:rsidR="00C75A0C">
        <w:t xml:space="preserve"> be</w:t>
      </w:r>
      <w:r w:rsidR="00630558">
        <w:t xml:space="preserve"> useful to include </w:t>
      </w:r>
      <w:r w:rsidR="00C75A0C">
        <w:t>them</w:t>
      </w:r>
      <w:r w:rsidR="00630558">
        <w:t xml:space="preserve"> in our star lists</w:t>
      </w:r>
      <w:r>
        <w:t xml:space="preserve">: </w:t>
      </w:r>
      <w:r w:rsidR="00630558">
        <w:t xml:space="preserve"> being able to compare the brightest stars in two lists can help considerably with field identification.</w:t>
      </w:r>
      <w:r>
        <w:t xml:space="preserve">  </w:t>
      </w:r>
      <w:r w:rsidR="00CF116E">
        <w:t xml:space="preserve">Below, we will </w:t>
      </w:r>
      <w:r w:rsidR="00C77B01">
        <w:t xml:space="preserve">present </w:t>
      </w:r>
      <w:r w:rsidR="00CF116E">
        <w:t xml:space="preserve">some test </w:t>
      </w:r>
      <w:r w:rsidR="00C77B01">
        <w:t xml:space="preserve">cases </w:t>
      </w:r>
      <w:r w:rsidR="00C75A0C">
        <w:t xml:space="preserve">that </w:t>
      </w:r>
      <w:r w:rsidR="00CF116E">
        <w:t xml:space="preserve">we ran that show how well saturated stars </w:t>
      </w:r>
      <w:r w:rsidR="00C77B01">
        <w:t xml:space="preserve">can be </w:t>
      </w:r>
      <w:r w:rsidR="00CF116E">
        <w:t>measured in the three main detectors.</w:t>
      </w:r>
    </w:p>
    <w:p w14:paraId="18D4D1C3" w14:textId="77777777" w:rsidR="00C75A0C" w:rsidRDefault="00C75A0C" w:rsidP="00630558">
      <w:pPr>
        <w:pStyle w:val="BodyNoIndent"/>
        <w:jc w:val="left"/>
      </w:pPr>
    </w:p>
    <w:p w14:paraId="2AD181BB" w14:textId="1C342EEF" w:rsidR="0088372F" w:rsidRPr="00596A19" w:rsidRDefault="00C75A0C" w:rsidP="0088372F">
      <w:pPr>
        <w:pStyle w:val="BodyNoIndent"/>
        <w:spacing w:before="120"/>
        <w:jc w:val="left"/>
        <w:rPr>
          <w:b/>
          <w:bCs/>
          <w:sz w:val="32"/>
          <w:szCs w:val="32"/>
        </w:rPr>
      </w:pPr>
      <w:r>
        <w:rPr>
          <w:b/>
          <w:bCs/>
          <w:sz w:val="32"/>
          <w:szCs w:val="32"/>
        </w:rPr>
        <w:lastRenderedPageBreak/>
        <w:t xml:space="preserve">S.1  </w:t>
      </w:r>
      <w:r w:rsidR="00596A19" w:rsidRPr="00596A19">
        <w:rPr>
          <w:b/>
          <w:bCs/>
          <w:sz w:val="32"/>
          <w:szCs w:val="32"/>
        </w:rPr>
        <w:t>Saturated-</w:t>
      </w:r>
      <w:r w:rsidR="006651C3">
        <w:rPr>
          <w:b/>
          <w:bCs/>
          <w:sz w:val="32"/>
          <w:szCs w:val="32"/>
        </w:rPr>
        <w:t>S</w:t>
      </w:r>
      <w:r w:rsidR="00596A19" w:rsidRPr="00596A19">
        <w:rPr>
          <w:b/>
          <w:bCs/>
          <w:sz w:val="32"/>
          <w:szCs w:val="32"/>
        </w:rPr>
        <w:t xml:space="preserve">tar </w:t>
      </w:r>
      <w:r w:rsidR="006651C3">
        <w:rPr>
          <w:b/>
          <w:bCs/>
          <w:sz w:val="32"/>
          <w:szCs w:val="32"/>
        </w:rPr>
        <w:t>R</w:t>
      </w:r>
      <w:r w:rsidR="00596A19" w:rsidRPr="00596A19">
        <w:rPr>
          <w:b/>
          <w:bCs/>
          <w:sz w:val="32"/>
          <w:szCs w:val="32"/>
        </w:rPr>
        <w:t xml:space="preserve">ecovery in </w:t>
      </w:r>
      <w:r w:rsidR="00CF116E" w:rsidRPr="00596A19">
        <w:rPr>
          <w:b/>
          <w:bCs/>
          <w:sz w:val="32"/>
          <w:szCs w:val="32"/>
        </w:rPr>
        <w:t>WFC3/UVIS</w:t>
      </w:r>
    </w:p>
    <w:p w14:paraId="61657995" w14:textId="0AD3F48F" w:rsidR="00596A19" w:rsidRDefault="00C77B01" w:rsidP="00486F22">
      <w:pPr>
        <w:pStyle w:val="BodyNoIndent"/>
        <w:spacing w:before="120"/>
        <w:jc w:val="left"/>
      </w:pPr>
      <w:r>
        <w:t xml:space="preserve">Examining </w:t>
      </w:r>
      <w:r w:rsidR="00F04940">
        <w:t>the WFC3/UVIS archive of F606W exposures (which contains more than 10,000 individual exposures)</w:t>
      </w:r>
      <w:r>
        <w:t>, we</w:t>
      </w:r>
      <w:r w:rsidR="00F04940">
        <w:t xml:space="preserve"> identified </w:t>
      </w:r>
      <w:r w:rsidR="00DB3C0C">
        <w:t xml:space="preserve">154 </w:t>
      </w:r>
      <w:r w:rsidR="00F04940">
        <w:t>short-long pairs of exposures taken at the same dither pointing.  We measured the same stars in the short and long exposures and compared the measur</w:t>
      </w:r>
      <w:r w:rsidR="00DB3C0C">
        <w:t>e</w:t>
      </w:r>
      <w:r w:rsidR="00F04940">
        <w:t>ments.</w:t>
      </w:r>
      <w:r w:rsidR="00DB3C0C">
        <w:t xml:space="preserve">  The figure below </w:t>
      </w:r>
      <w:r>
        <w:t xml:space="preserve">provides </w:t>
      </w:r>
      <w:r w:rsidR="00DB3C0C">
        <w:t>the photometric residuals.</w:t>
      </w:r>
    </w:p>
    <w:p w14:paraId="0E6C6849" w14:textId="77777777" w:rsidR="00C75A0C" w:rsidRDefault="00C75A0C" w:rsidP="00486F22">
      <w:pPr>
        <w:pStyle w:val="BodyNoIndent"/>
        <w:spacing w:before="120"/>
        <w:jc w:val="left"/>
      </w:pPr>
    </w:p>
    <w:p w14:paraId="6A1890D1" w14:textId="10016B91" w:rsidR="00DB3C0C" w:rsidRDefault="00DB3C0C" w:rsidP="00630558">
      <w:pPr>
        <w:pStyle w:val="BodyNoIndent"/>
        <w:jc w:val="left"/>
      </w:pPr>
      <w:r>
        <w:rPr>
          <w:b/>
          <w:bCs/>
          <w:noProof/>
          <w:sz w:val="28"/>
          <w:szCs w:val="28"/>
        </w:rPr>
        <w:drawing>
          <wp:inline distT="0" distB="0" distL="0" distR="0" wp14:anchorId="017E2718" wp14:editId="3325DBD7">
            <wp:extent cx="6027952" cy="2038942"/>
            <wp:effectExtent l="0" t="0" r="508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1"/>
                    <a:stretch>
                      <a:fillRect/>
                    </a:stretch>
                  </pic:blipFill>
                  <pic:spPr>
                    <a:xfrm>
                      <a:off x="0" y="0"/>
                      <a:ext cx="6096037" cy="2061972"/>
                    </a:xfrm>
                    <a:prstGeom prst="rect">
                      <a:avLst/>
                    </a:prstGeom>
                  </pic:spPr>
                </pic:pic>
              </a:graphicData>
            </a:graphic>
          </wp:inline>
        </w:drawing>
      </w:r>
    </w:p>
    <w:p w14:paraId="5B3AC3A9" w14:textId="77777777" w:rsidR="00596A19" w:rsidRDefault="00596A19" w:rsidP="00630558">
      <w:pPr>
        <w:pStyle w:val="BodyNoIndent"/>
        <w:jc w:val="left"/>
      </w:pPr>
    </w:p>
    <w:p w14:paraId="31EF34DC" w14:textId="4C552B35" w:rsidR="00C25C11" w:rsidRDefault="00DB3C0C" w:rsidP="00630558">
      <w:pPr>
        <w:pStyle w:val="BodyNoIndent"/>
        <w:jc w:val="left"/>
      </w:pPr>
      <w:r>
        <w:t>The stars are plotted against the deep-exposure instrumental magnitude</w:t>
      </w:r>
      <w:r w:rsidR="00C77B01">
        <w:t>, where s</w:t>
      </w:r>
      <w:r>
        <w:t xml:space="preserve">aturation </w:t>
      </w:r>
      <w:r w:rsidR="00C77B01">
        <w:t>occurs</w:t>
      </w:r>
      <w:r>
        <w:t xml:space="preserve"> at</w:t>
      </w:r>
      <w:r w:rsidR="00C75A0C">
        <w:t xml:space="preserve"> about</w:t>
      </w:r>
      <w:r>
        <w:t xml:space="preserve"> </w:t>
      </w:r>
      <w:r w:rsidR="00C77B01">
        <w:sym w:font="Symbol" w:char="F020"/>
      </w:r>
      <w:r w:rsidR="00C77B01">
        <w:sym w:font="Symbol" w:char="F02D"/>
      </w:r>
      <w:r>
        <w:t>14</w:t>
      </w:r>
      <w:r w:rsidR="00C77B01">
        <w:t xml:space="preserve"> (marked by the green line)</w:t>
      </w:r>
      <w:r>
        <w:t>.  The stars shown in black are unsaturated in the short exposures</w:t>
      </w:r>
      <w:r w:rsidR="00C77B01">
        <w:t>, while t</w:t>
      </w:r>
      <w:r>
        <w:t xml:space="preserve">he stars shown in blue are saturated in even the </w:t>
      </w:r>
      <w:r w:rsidR="00C25C11">
        <w:t xml:space="preserve">short exposures.  It is clear that the photometry in the first 3 magnitudes of saturation is </w:t>
      </w:r>
      <w:r w:rsidR="00C77B01">
        <w:t xml:space="preserve">consistent to </w:t>
      </w:r>
      <w:r w:rsidR="00C25C11">
        <w:t>better than 0.02 magnitude</w:t>
      </w:r>
      <w:r w:rsidR="00C77B01">
        <w:t xml:space="preserve">, which provides evidence for the usability for the more saturated </w:t>
      </w:r>
      <w:proofErr w:type="spellStart"/>
      <w:r w:rsidR="00C77B01">
        <w:t>measurments</w:t>
      </w:r>
      <w:proofErr w:type="spellEnd"/>
      <w:r w:rsidR="00C77B01">
        <w:t xml:space="preserve"> (blue points).</w:t>
      </w:r>
      <w:r w:rsidR="00C25C11">
        <w:t xml:space="preserve"> </w:t>
      </w:r>
    </w:p>
    <w:p w14:paraId="227186D5" w14:textId="7C5F8145" w:rsidR="00596A19" w:rsidRDefault="00C77B01" w:rsidP="00C25C11">
      <w:pPr>
        <w:pStyle w:val="BodyNoIndent"/>
        <w:jc w:val="left"/>
      </w:pPr>
      <w:r>
        <w:t xml:space="preserve">The two WFC3 chips are known </w:t>
      </w:r>
      <w:proofErr w:type="spellStart"/>
      <w:r>
        <w:t>ot</w:t>
      </w:r>
      <w:proofErr w:type="spellEnd"/>
      <w:r>
        <w:t xml:space="preserve"> have different properties when it comes to electron-preservation in the presence of saturation (Gilliland et al. 2010).  We developed</w:t>
      </w:r>
      <w:r w:rsidR="00C25C11">
        <w:t xml:space="preserve"> a simple correction to account for these trends and implement </w:t>
      </w:r>
      <w:r>
        <w:t>it</w:t>
      </w:r>
      <w:r w:rsidR="00C25C11">
        <w:t xml:space="preserve"> </w:t>
      </w:r>
      <w:r w:rsidR="00132044">
        <w:t xml:space="preserve">in the </w:t>
      </w:r>
      <w:r w:rsidR="00132044" w:rsidRPr="00132044">
        <w:rPr>
          <w:rFonts w:ascii="Courier" w:hAnsi="Courier"/>
        </w:rPr>
        <w:t>hst1pass</w:t>
      </w:r>
      <w:r w:rsidR="00132044">
        <w:t xml:space="preserve"> routine.  The following figure</w:t>
      </w:r>
      <w:r>
        <w:t>s</w:t>
      </w:r>
      <w:r w:rsidR="00132044">
        <w:t xml:space="preserve"> </w:t>
      </w:r>
      <w:r>
        <w:t xml:space="preserve">illustrate the correction’s effectiveness:  </w:t>
      </w:r>
      <w:r w:rsidR="00132044">
        <w:t>we are able to measure six magnitudes of saturated stars with systematically accurate positions and fluxes good to better than 0.05 magnitude.</w:t>
      </w:r>
    </w:p>
    <w:p w14:paraId="70D343CF" w14:textId="77777777" w:rsidR="00C75A0C" w:rsidRDefault="00C75A0C" w:rsidP="00C25C11">
      <w:pPr>
        <w:pStyle w:val="BodyNoIndent"/>
        <w:jc w:val="left"/>
      </w:pPr>
    </w:p>
    <w:p w14:paraId="52DC4ADC" w14:textId="33A081DE" w:rsidR="00C25C11" w:rsidRDefault="00C25C11" w:rsidP="00C25C11">
      <w:pPr>
        <w:pStyle w:val="BodyNoIndent"/>
        <w:jc w:val="center"/>
      </w:pPr>
      <w:r>
        <w:rPr>
          <w:noProof/>
        </w:rPr>
        <w:drawing>
          <wp:inline distT="0" distB="0" distL="0" distR="0" wp14:anchorId="2FA2F1D3" wp14:editId="5205C859">
            <wp:extent cx="5912363" cy="19472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2"/>
                    <a:srcRect b="66157"/>
                    <a:stretch/>
                  </pic:blipFill>
                  <pic:spPr bwMode="auto">
                    <a:xfrm>
                      <a:off x="0" y="0"/>
                      <a:ext cx="5996759" cy="1975034"/>
                    </a:xfrm>
                    <a:prstGeom prst="rect">
                      <a:avLst/>
                    </a:prstGeom>
                    <a:ln>
                      <a:noFill/>
                    </a:ln>
                    <a:extLst>
                      <a:ext uri="{53640926-AAD7-44D8-BBD7-CCE9431645EC}">
                        <a14:shadowObscured xmlns:a14="http://schemas.microsoft.com/office/drawing/2010/main"/>
                      </a:ext>
                    </a:extLst>
                  </pic:spPr>
                </pic:pic>
              </a:graphicData>
            </a:graphic>
          </wp:inline>
        </w:drawing>
      </w:r>
    </w:p>
    <w:p w14:paraId="1D439B44" w14:textId="20752DE4" w:rsidR="00C25C11" w:rsidRDefault="00132044" w:rsidP="00C25C11">
      <w:pPr>
        <w:pStyle w:val="BodyNoIndent"/>
        <w:jc w:val="left"/>
      </w:pPr>
      <w:r>
        <w:lastRenderedPageBreak/>
        <w:t xml:space="preserve">The following figure </w:t>
      </w:r>
      <w:r w:rsidR="00C77B01">
        <w:t xml:space="preserve">presents </w:t>
      </w:r>
      <w:r>
        <w:t xml:space="preserve">the astrometric offsets between the </w:t>
      </w:r>
      <w:r w:rsidR="00273FF5">
        <w:t>(</w:t>
      </w:r>
      <w:r>
        <w:t>saturated</w:t>
      </w:r>
      <w:r w:rsidR="00273FF5">
        <w:t>)</w:t>
      </w:r>
      <w:r>
        <w:t xml:space="preserve"> stars in the deep exposures and the stars in the short exposures.   In general, these positions are recovered with errors of about 0.05 pixel up to 4 magnitudes of saturation</w:t>
      </w:r>
      <w:r w:rsidR="00273FF5">
        <w:t>; b</w:t>
      </w:r>
      <w:r>
        <w:t>eyond this</w:t>
      </w:r>
      <w:r w:rsidR="00273FF5">
        <w:t xml:space="preserve"> level</w:t>
      </w:r>
      <w:r w:rsidR="005D31C2">
        <w:t xml:space="preserve">, the errors </w:t>
      </w:r>
      <w:r w:rsidR="00273FF5">
        <w:t>increase to tenths of a pixel</w:t>
      </w:r>
      <w:r w:rsidR="005D31C2">
        <w:t>.</w:t>
      </w:r>
    </w:p>
    <w:p w14:paraId="1B0FF427" w14:textId="77777777" w:rsidR="009F14D8" w:rsidRDefault="009F14D8" w:rsidP="00C25C11">
      <w:pPr>
        <w:pStyle w:val="BodyNoIndent"/>
        <w:jc w:val="left"/>
      </w:pPr>
    </w:p>
    <w:p w14:paraId="3B82AA22" w14:textId="386B878D" w:rsidR="00630558" w:rsidRDefault="00C25C11" w:rsidP="00C25C11">
      <w:pPr>
        <w:pStyle w:val="BodyNoIndent"/>
        <w:jc w:val="center"/>
      </w:pPr>
      <w:r>
        <w:rPr>
          <w:noProof/>
        </w:rPr>
        <w:drawing>
          <wp:inline distT="0" distB="0" distL="0" distR="0" wp14:anchorId="3BDA329F" wp14:editId="69D0C0CC">
            <wp:extent cx="5642214" cy="354968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2"/>
                    <a:srcRect t="35354"/>
                    <a:stretch/>
                  </pic:blipFill>
                  <pic:spPr bwMode="auto">
                    <a:xfrm>
                      <a:off x="0" y="0"/>
                      <a:ext cx="5659138" cy="3560336"/>
                    </a:xfrm>
                    <a:prstGeom prst="rect">
                      <a:avLst/>
                    </a:prstGeom>
                    <a:ln>
                      <a:noFill/>
                    </a:ln>
                    <a:extLst>
                      <a:ext uri="{53640926-AAD7-44D8-BBD7-CCE9431645EC}">
                        <a14:shadowObscured xmlns:a14="http://schemas.microsoft.com/office/drawing/2010/main"/>
                      </a:ext>
                    </a:extLst>
                  </pic:spPr>
                </pic:pic>
              </a:graphicData>
            </a:graphic>
          </wp:inline>
        </w:drawing>
      </w:r>
    </w:p>
    <w:p w14:paraId="194E53B9" w14:textId="77777777" w:rsidR="00C25C11" w:rsidRDefault="00C25C11" w:rsidP="00630558">
      <w:pPr>
        <w:pStyle w:val="BodyNoIndent"/>
        <w:jc w:val="left"/>
      </w:pPr>
    </w:p>
    <w:p w14:paraId="71FABA9E" w14:textId="20AC5281" w:rsidR="005D31C2" w:rsidRPr="00596A19" w:rsidRDefault="009F14D8" w:rsidP="005D31C2">
      <w:pPr>
        <w:pStyle w:val="BodyNoIndent"/>
        <w:jc w:val="left"/>
        <w:rPr>
          <w:b/>
          <w:bCs/>
          <w:sz w:val="32"/>
          <w:szCs w:val="32"/>
        </w:rPr>
      </w:pPr>
      <w:r>
        <w:rPr>
          <w:b/>
          <w:bCs/>
          <w:sz w:val="32"/>
          <w:szCs w:val="32"/>
        </w:rPr>
        <w:t xml:space="preserve">S.2  </w:t>
      </w:r>
      <w:r w:rsidR="00596A19">
        <w:rPr>
          <w:b/>
          <w:bCs/>
          <w:sz w:val="32"/>
          <w:szCs w:val="32"/>
        </w:rPr>
        <w:t>Saturated-</w:t>
      </w:r>
      <w:r w:rsidR="006651C3">
        <w:rPr>
          <w:b/>
          <w:bCs/>
          <w:sz w:val="32"/>
          <w:szCs w:val="32"/>
        </w:rPr>
        <w:t>S</w:t>
      </w:r>
      <w:r w:rsidR="00596A19">
        <w:rPr>
          <w:b/>
          <w:bCs/>
          <w:sz w:val="32"/>
          <w:szCs w:val="32"/>
        </w:rPr>
        <w:t xml:space="preserve">tar </w:t>
      </w:r>
      <w:r w:rsidR="006651C3">
        <w:rPr>
          <w:b/>
          <w:bCs/>
          <w:sz w:val="32"/>
          <w:szCs w:val="32"/>
        </w:rPr>
        <w:t>R</w:t>
      </w:r>
      <w:r w:rsidR="00596A19">
        <w:rPr>
          <w:b/>
          <w:bCs/>
          <w:sz w:val="32"/>
          <w:szCs w:val="32"/>
        </w:rPr>
        <w:t xml:space="preserve">ecovery in </w:t>
      </w:r>
      <w:r w:rsidR="005D31C2" w:rsidRPr="00596A19">
        <w:rPr>
          <w:b/>
          <w:bCs/>
          <w:sz w:val="32"/>
          <w:szCs w:val="32"/>
        </w:rPr>
        <w:t>ACS/WFC</w:t>
      </w:r>
    </w:p>
    <w:p w14:paraId="48418978" w14:textId="0B669D62" w:rsidR="005D31C2" w:rsidRDefault="005D31C2" w:rsidP="005D31C2">
      <w:pPr>
        <w:pStyle w:val="BodyNoIndent"/>
        <w:jc w:val="left"/>
      </w:pPr>
      <w:r>
        <w:t>We performed a similar analysis for ACS/WFC</w:t>
      </w:r>
      <w:r w:rsidR="00273FF5">
        <w:t xml:space="preserve"> to that done for WFC3 above, identifying</w:t>
      </w:r>
      <w:r>
        <w:t xml:space="preserve"> 121 image pairs for comparison.  </w:t>
      </w:r>
      <w:r w:rsidR="00273FF5">
        <w:t>As shown in the following plot, s</w:t>
      </w:r>
      <w:r w:rsidR="00596A19">
        <w:t>aturated stars are</w:t>
      </w:r>
      <w:r w:rsidR="00273FF5">
        <w:t xml:space="preserve"> photometrically</w:t>
      </w:r>
      <w:r w:rsidR="00596A19">
        <w:t xml:space="preserve"> recovered with residuals better than 0.02 magnitude up to 6 magnitudes of saturation.</w:t>
      </w:r>
    </w:p>
    <w:p w14:paraId="4B9E0C96" w14:textId="6F6549B2" w:rsidR="005D31C2" w:rsidRDefault="005D31C2" w:rsidP="005D31C2">
      <w:pPr>
        <w:pStyle w:val="BodyNoIndent"/>
        <w:jc w:val="left"/>
      </w:pPr>
      <w:r>
        <w:rPr>
          <w:b/>
          <w:bCs/>
          <w:noProof/>
          <w:sz w:val="28"/>
          <w:szCs w:val="28"/>
        </w:rPr>
        <w:drawing>
          <wp:inline distT="0" distB="0" distL="0" distR="0" wp14:anchorId="3A5A0A68" wp14:editId="6A075F60">
            <wp:extent cx="5943600" cy="198214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23"/>
                    <a:srcRect b="66074"/>
                    <a:stretch/>
                  </pic:blipFill>
                  <pic:spPr bwMode="auto">
                    <a:xfrm>
                      <a:off x="0" y="0"/>
                      <a:ext cx="5943600" cy="1982147"/>
                    </a:xfrm>
                    <a:prstGeom prst="rect">
                      <a:avLst/>
                    </a:prstGeom>
                    <a:ln>
                      <a:noFill/>
                    </a:ln>
                    <a:extLst>
                      <a:ext uri="{53640926-AAD7-44D8-BBD7-CCE9431645EC}">
                        <a14:shadowObscured xmlns:a14="http://schemas.microsoft.com/office/drawing/2010/main"/>
                      </a:ext>
                    </a:extLst>
                  </pic:spPr>
                </pic:pic>
              </a:graphicData>
            </a:graphic>
          </wp:inline>
        </w:drawing>
      </w:r>
    </w:p>
    <w:p w14:paraId="62A86E64" w14:textId="77777777" w:rsidR="00596A19" w:rsidRDefault="00596A19" w:rsidP="005D31C2">
      <w:pPr>
        <w:pStyle w:val="BodyNoIndent"/>
        <w:jc w:val="left"/>
      </w:pPr>
    </w:p>
    <w:p w14:paraId="5228AA90" w14:textId="53630460" w:rsidR="00486F22" w:rsidRDefault="00596A19" w:rsidP="00596A19">
      <w:pPr>
        <w:pStyle w:val="BodyNoIndent"/>
        <w:jc w:val="left"/>
      </w:pPr>
      <w:r>
        <w:lastRenderedPageBreak/>
        <w:t>The following plot shows the astrometric residuals for measured saturated stars in ACS.  In general, saturated star</w:t>
      </w:r>
      <w:r w:rsidR="00273FF5">
        <w:t xml:space="preserve"> positions</w:t>
      </w:r>
      <w:r>
        <w:t xml:space="preserve"> are measured to about 0.05 pixels up to four magnitudes of saturation.  Stars </w:t>
      </w:r>
      <w:r w:rsidR="00273FF5">
        <w:t xml:space="preserve">beyond that level of saturation exhibit </w:t>
      </w:r>
      <w:r w:rsidR="00347183">
        <w:t>some systematic residuals up to half a pixel for stars that are saturated by more than 6 magnitudes (250 times saturation).</w:t>
      </w:r>
    </w:p>
    <w:p w14:paraId="40A797B2" w14:textId="78B35289" w:rsidR="00486F22" w:rsidRDefault="00273FF5" w:rsidP="00596A19">
      <w:pPr>
        <w:pStyle w:val="BodyNoIndent"/>
        <w:jc w:val="left"/>
      </w:pPr>
      <w:r>
        <w:t>W</w:t>
      </w:r>
      <w:r w:rsidR="00486F22">
        <w:t>e developed a correction</w:t>
      </w:r>
      <w:r>
        <w:t xml:space="preserve">, implemented in </w:t>
      </w:r>
      <w:r w:rsidRPr="00421DA4">
        <w:rPr>
          <w:rFonts w:ascii="Courier" w:hAnsi="Courier"/>
        </w:rPr>
        <w:t>hst1pass</w:t>
      </w:r>
      <w:r>
        <w:t>,</w:t>
      </w:r>
      <w:r w:rsidR="00486F22">
        <w:t xml:space="preserve"> so that saturated stars can even be measured reasonably well in the GAIN=1 ACS/WFC images, even though the full</w:t>
      </w:r>
      <w:r>
        <w:t xml:space="preserve"> </w:t>
      </w:r>
      <w:r w:rsidR="00486F22">
        <w:t>well</w:t>
      </w:r>
      <w:r>
        <w:t>s</w:t>
      </w:r>
      <w:r w:rsidR="00486F22">
        <w:t xml:space="preserve"> of electrons are not preserved.</w:t>
      </w:r>
    </w:p>
    <w:p w14:paraId="3AA23035" w14:textId="15992536" w:rsidR="009F14D8" w:rsidRPr="00486F22" w:rsidRDefault="009F14D8" w:rsidP="00596A19">
      <w:pPr>
        <w:pStyle w:val="BodyNoIndent"/>
        <w:jc w:val="left"/>
      </w:pPr>
      <w:r>
        <w:t>The figure below shows astrometric recovery of saturated stars in ACS.  There are significant trends in x for stars that are more than 4 magnitudes past saturation.</w:t>
      </w:r>
    </w:p>
    <w:p w14:paraId="54843E0F" w14:textId="4C108671" w:rsidR="006D114D" w:rsidRDefault="005D31C2" w:rsidP="00596A19">
      <w:pPr>
        <w:pStyle w:val="BodyNoIndent"/>
        <w:jc w:val="left"/>
        <w:rPr>
          <w:b/>
          <w:bCs/>
          <w:sz w:val="28"/>
          <w:szCs w:val="28"/>
        </w:rPr>
      </w:pPr>
      <w:r>
        <w:rPr>
          <w:b/>
          <w:bCs/>
          <w:noProof/>
          <w:sz w:val="28"/>
          <w:szCs w:val="28"/>
        </w:rPr>
        <w:drawing>
          <wp:inline distT="0" distB="0" distL="0" distR="0" wp14:anchorId="22941576" wp14:editId="1511D0EB">
            <wp:extent cx="5943600" cy="37355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23"/>
                    <a:srcRect t="36064"/>
                    <a:stretch/>
                  </pic:blipFill>
                  <pic:spPr bwMode="auto">
                    <a:xfrm>
                      <a:off x="0" y="0"/>
                      <a:ext cx="5943600" cy="3735539"/>
                    </a:xfrm>
                    <a:prstGeom prst="rect">
                      <a:avLst/>
                    </a:prstGeom>
                    <a:ln>
                      <a:noFill/>
                    </a:ln>
                    <a:extLst>
                      <a:ext uri="{53640926-AAD7-44D8-BBD7-CCE9431645EC}">
                        <a14:shadowObscured xmlns:a14="http://schemas.microsoft.com/office/drawing/2010/main"/>
                      </a:ext>
                    </a:extLst>
                  </pic:spPr>
                </pic:pic>
              </a:graphicData>
            </a:graphic>
          </wp:inline>
        </w:drawing>
      </w:r>
    </w:p>
    <w:p w14:paraId="2D38CAF2" w14:textId="77777777" w:rsidR="00347183" w:rsidRDefault="00347183" w:rsidP="00347183">
      <w:pPr>
        <w:pStyle w:val="BodyNoIndent"/>
        <w:jc w:val="left"/>
      </w:pPr>
    </w:p>
    <w:p w14:paraId="76CE6F44" w14:textId="49A04CD0" w:rsidR="00347183" w:rsidRPr="00596A19" w:rsidRDefault="009F14D8" w:rsidP="00347183">
      <w:pPr>
        <w:pStyle w:val="BodyNoIndent"/>
        <w:jc w:val="left"/>
        <w:rPr>
          <w:b/>
          <w:bCs/>
          <w:sz w:val="32"/>
          <w:szCs w:val="32"/>
        </w:rPr>
      </w:pPr>
      <w:r>
        <w:rPr>
          <w:b/>
          <w:bCs/>
          <w:sz w:val="32"/>
          <w:szCs w:val="32"/>
        </w:rPr>
        <w:t xml:space="preserve">S.3  </w:t>
      </w:r>
      <w:r w:rsidR="00347183">
        <w:rPr>
          <w:b/>
          <w:bCs/>
          <w:sz w:val="32"/>
          <w:szCs w:val="32"/>
        </w:rPr>
        <w:t>Saturated-</w:t>
      </w:r>
      <w:r w:rsidR="006651C3">
        <w:rPr>
          <w:b/>
          <w:bCs/>
          <w:sz w:val="32"/>
          <w:szCs w:val="32"/>
        </w:rPr>
        <w:t>S</w:t>
      </w:r>
      <w:r w:rsidR="00347183">
        <w:rPr>
          <w:b/>
          <w:bCs/>
          <w:sz w:val="32"/>
          <w:szCs w:val="32"/>
        </w:rPr>
        <w:t xml:space="preserve">tar </w:t>
      </w:r>
      <w:r w:rsidR="006651C3">
        <w:rPr>
          <w:b/>
          <w:bCs/>
          <w:sz w:val="32"/>
          <w:szCs w:val="32"/>
        </w:rPr>
        <w:t>R</w:t>
      </w:r>
      <w:r w:rsidR="00347183">
        <w:rPr>
          <w:b/>
          <w:bCs/>
          <w:sz w:val="32"/>
          <w:szCs w:val="32"/>
        </w:rPr>
        <w:t>ecovery in WFC3/IR</w:t>
      </w:r>
    </w:p>
    <w:p w14:paraId="697174F7" w14:textId="58616CCE" w:rsidR="009C13F5" w:rsidRDefault="00347183" w:rsidP="001E3240">
      <w:pPr>
        <w:pStyle w:val="BodyNoIndent"/>
        <w:jc w:val="left"/>
      </w:pPr>
      <w:r>
        <w:t>The WFC3/IR detector is not a CCD</w:t>
      </w:r>
      <w:r w:rsidR="00273FF5">
        <w:t>, but</w:t>
      </w:r>
      <w:r>
        <w:t xml:space="preserve"> a CMOS detector.  The downside is that </w:t>
      </w:r>
      <w:r w:rsidR="00273FF5">
        <w:t xml:space="preserve">charge is not preserved along </w:t>
      </w:r>
      <w:r>
        <w:t>bleed streaks up and down the columns</w:t>
      </w:r>
      <w:r w:rsidR="00273FF5">
        <w:t xml:space="preserve">.  However, </w:t>
      </w:r>
      <w:r w:rsidR="009F14D8">
        <w:t>one</w:t>
      </w:r>
      <w:r w:rsidR="00273FF5">
        <w:t xml:space="preserve"> benefit</w:t>
      </w:r>
      <w:r>
        <w:t xml:space="preserve"> is that i</w:t>
      </w:r>
      <w:r w:rsidR="00347B54">
        <w:t>t does not have bleed streaks</w:t>
      </w:r>
      <w:r w:rsidR="00273FF5">
        <w:t xml:space="preserve"> that can</w:t>
      </w:r>
      <w:r w:rsidR="00347B54">
        <w:t xml:space="preserve"> corrupt some of the closest pixels to the star’s center along with pixels far away that could contain other stars.  </w:t>
      </w:r>
      <w:r w:rsidR="001A3C94">
        <w:t xml:space="preserve"> </w:t>
      </w:r>
      <w:r w:rsidR="00273FF5">
        <w:t>As a consequence, w</w:t>
      </w:r>
      <w:r w:rsidR="00CF0EB9">
        <w:t xml:space="preserve">ith WFC3/IR, we cannot </w:t>
      </w:r>
      <w:r w:rsidR="00273FF5">
        <w:t xml:space="preserve">use </w:t>
      </w:r>
      <w:r w:rsidR="00CF0EB9">
        <w:t>short-long pairs to examine saturation, since long and short exposures both have the same exposure time for the first read.</w:t>
      </w:r>
      <w:r w:rsidR="001E3240">
        <w:t xml:space="preserve">  Instead, we</w:t>
      </w:r>
      <w:r w:rsidR="00CF0EB9">
        <w:t xml:space="preserve"> examined</w:t>
      </w:r>
      <w:r w:rsidR="001E3240">
        <w:t xml:space="preserve"> data</w:t>
      </w:r>
      <w:r w:rsidR="00CF0EB9">
        <w:t xml:space="preserve"> taken through F160W of the core of Omega Cen. </w:t>
      </w:r>
      <w:r w:rsidR="002712C2">
        <w:t xml:space="preserve"> The images are all very similar, with exposure times between 228 s and 253 s.  They were taken with a variety of pointings and orientations, so we can evaluate measurement quality by inter-comparing the observations and evaluating their consistency.   We examined about 50 images taken between March 2010 and </w:t>
      </w:r>
      <w:r w:rsidR="009C13F5">
        <w:t xml:space="preserve">June 2011, so that the internal motions of the stars would not have a significant impact on our residuals.  </w:t>
      </w:r>
    </w:p>
    <w:p w14:paraId="47678A3E" w14:textId="005EEA47" w:rsidR="00347183" w:rsidRDefault="00347183">
      <w:pPr>
        <w:rPr>
          <w:b/>
          <w:bCs/>
          <w:sz w:val="32"/>
          <w:szCs w:val="32"/>
        </w:rPr>
      </w:pPr>
      <w:r>
        <w:rPr>
          <w:b/>
          <w:bCs/>
          <w:sz w:val="32"/>
          <w:szCs w:val="32"/>
        </w:rPr>
        <w:br w:type="page"/>
      </w:r>
      <w:r w:rsidR="00CF0EB9">
        <w:rPr>
          <w:b/>
          <w:bCs/>
          <w:noProof/>
          <w:sz w:val="32"/>
          <w:szCs w:val="32"/>
        </w:rPr>
        <w:lastRenderedPageBreak/>
        <w:drawing>
          <wp:inline distT="0" distB="0" distL="0" distR="0" wp14:anchorId="2A0BD727" wp14:editId="1590CC99">
            <wp:extent cx="5943600" cy="42938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4"/>
                    <a:stretch>
                      <a:fillRect/>
                    </a:stretch>
                  </pic:blipFill>
                  <pic:spPr>
                    <a:xfrm>
                      <a:off x="0" y="0"/>
                      <a:ext cx="5943600" cy="4293870"/>
                    </a:xfrm>
                    <a:prstGeom prst="rect">
                      <a:avLst/>
                    </a:prstGeom>
                  </pic:spPr>
                </pic:pic>
              </a:graphicData>
            </a:graphic>
          </wp:inline>
        </w:drawing>
      </w:r>
    </w:p>
    <w:p w14:paraId="34F27C29" w14:textId="77777777" w:rsidR="009C13F5" w:rsidRDefault="009C13F5" w:rsidP="009C13F5">
      <w:pPr>
        <w:pStyle w:val="BodyNoIndent"/>
        <w:jc w:val="left"/>
      </w:pPr>
    </w:p>
    <w:p w14:paraId="202229BF" w14:textId="5256D4ED" w:rsidR="001E3240" w:rsidRDefault="001E3240" w:rsidP="001E3240">
      <w:pPr>
        <w:pStyle w:val="BodyNoIndent"/>
        <w:jc w:val="left"/>
      </w:pPr>
      <w:r>
        <w:t xml:space="preserve">In the figure above, the resulting instrumental magnitudes are in terms of electrons per second, the units of the calibrated WFC3/IR flt images.  Saturation in the first read occurs around </w:t>
      </w:r>
      <w:r>
        <w:sym w:font="Symbol" w:char="F020"/>
      </w:r>
      <w:r>
        <w:sym w:font="Symbol" w:char="F02D"/>
      </w:r>
      <w:r>
        <w:t>12.5, although there are some small features just below this where stars saturate before the last read.  For the first 4 magnitudes of saturation, the photometry is generally good to about 0.05 magnitude and the   astrometry is good to about 0.05 pixel.</w:t>
      </w:r>
    </w:p>
    <w:p w14:paraId="0FDD8DC7" w14:textId="2B0A3657" w:rsidR="00295A14" w:rsidRPr="002712C2" w:rsidRDefault="001E3240" w:rsidP="009C13F5">
      <w:pPr>
        <w:pStyle w:val="BodyNoIndent"/>
        <w:jc w:val="left"/>
      </w:pPr>
      <w:r>
        <w:t xml:space="preserve">Some observers have noted that comparing stars measured via full-ramp fits to stars measured using only the first few reads may not be completely equivalent because of jitter-related effects (M. </w:t>
      </w:r>
      <w:proofErr w:type="spellStart"/>
      <w:r>
        <w:t>Hosek</w:t>
      </w:r>
      <w:proofErr w:type="spellEnd"/>
      <w:r>
        <w:t xml:space="preserve">, personal communication).  In a CCD exposure, jitter effects are averaged into the PSF shape while in an IR ramp, the average </w:t>
      </w:r>
      <w:r w:rsidR="009F14D8">
        <w:t xml:space="preserve">jitter shift </w:t>
      </w:r>
      <w:r>
        <w:t xml:space="preserve">may be different in full and partial-ramp analyses.  That is, the pointing that is representative of the first reset-read pair may be offset by a few hundredths of a pixel from the average based on the entire ramp.  For this reason, users should take care when comparing the positions of bright stars and faint stars in WFC3/IR images.  Given the up-the-ramp data, it is possible to correct for the effect but it has not been implemented in </w:t>
      </w:r>
      <w:r w:rsidRPr="00421DA4">
        <w:rPr>
          <w:rFonts w:ascii="Courier" w:hAnsi="Courier"/>
        </w:rPr>
        <w:t>hst1pass</w:t>
      </w:r>
      <w:r>
        <w:t>.</w:t>
      </w:r>
    </w:p>
    <w:p w14:paraId="544E5A64" w14:textId="77777777" w:rsidR="009C13F5" w:rsidRDefault="009C13F5">
      <w:pPr>
        <w:rPr>
          <w:b/>
          <w:bCs/>
          <w:sz w:val="32"/>
          <w:szCs w:val="32"/>
        </w:rPr>
      </w:pPr>
    </w:p>
    <w:p w14:paraId="78389AA2" w14:textId="77777777" w:rsidR="00295A14" w:rsidRDefault="00295A14">
      <w:pPr>
        <w:rPr>
          <w:b/>
          <w:bCs/>
          <w:sz w:val="32"/>
          <w:szCs w:val="32"/>
        </w:rPr>
      </w:pPr>
      <w:r>
        <w:rPr>
          <w:b/>
          <w:bCs/>
          <w:sz w:val="32"/>
          <w:szCs w:val="32"/>
        </w:rPr>
        <w:br w:type="page"/>
      </w:r>
    </w:p>
    <w:p w14:paraId="012001AE" w14:textId="1049BF32" w:rsidR="0011509D" w:rsidRPr="00EE00B0" w:rsidRDefault="00AC0C2B" w:rsidP="0011509D">
      <w:pPr>
        <w:spacing w:before="120" w:after="120"/>
        <w:rPr>
          <w:b/>
          <w:bCs/>
          <w:sz w:val="32"/>
          <w:szCs w:val="32"/>
        </w:rPr>
      </w:pPr>
      <w:r w:rsidRPr="00EE00B0">
        <w:rPr>
          <w:b/>
          <w:bCs/>
          <w:sz w:val="32"/>
          <w:szCs w:val="32"/>
        </w:rPr>
        <w:lastRenderedPageBreak/>
        <w:t xml:space="preserve">Appendix </w:t>
      </w:r>
      <w:r w:rsidR="0011509D" w:rsidRPr="00EE00B0">
        <w:rPr>
          <w:b/>
          <w:bCs/>
          <w:sz w:val="32"/>
          <w:szCs w:val="32"/>
        </w:rPr>
        <w:t>T</w:t>
      </w:r>
      <w:r w:rsidRPr="00EE00B0">
        <w:rPr>
          <w:b/>
          <w:bCs/>
          <w:sz w:val="32"/>
          <w:szCs w:val="32"/>
        </w:rPr>
        <w:t xml:space="preserve">:  </w:t>
      </w:r>
      <w:r w:rsidR="0011509D" w:rsidRPr="00EE00B0">
        <w:rPr>
          <w:b/>
          <w:bCs/>
          <w:sz w:val="32"/>
          <w:szCs w:val="32"/>
        </w:rPr>
        <w:t>Linear Transformations</w:t>
      </w:r>
    </w:p>
    <w:p w14:paraId="2F273C2F" w14:textId="5B35E5D7" w:rsidR="0011509D" w:rsidRDefault="0011509D" w:rsidP="0011509D">
      <w:pPr>
        <w:spacing w:before="100" w:beforeAutospacing="1" w:after="100" w:afterAutospacing="1"/>
      </w:pPr>
      <w:r>
        <w:t xml:space="preserve">Here </w:t>
      </w:r>
      <w:r w:rsidR="0033550B">
        <w:t>we</w:t>
      </w:r>
      <w:r>
        <w:t xml:space="preserve"> present the least-squares solutions for the transformation between two </w:t>
      </w:r>
      <w:r w:rsidR="00464758">
        <w:t>distortion-corrected</w:t>
      </w:r>
      <w:r>
        <w:t xml:space="preserve"> frames, using the positions of stars found in both frames as the basis for the transformation.  Specifically, for a given point (</w:t>
      </w:r>
      <w:r w:rsidRPr="00FD5EC8">
        <w:rPr>
          <w:b/>
          <w:bCs/>
          <w:i/>
          <w:iCs/>
        </w:rPr>
        <w:t>X</w:t>
      </w:r>
      <w:r w:rsidR="00464758" w:rsidRPr="00464758">
        <w:rPr>
          <w:vertAlign w:val="subscript"/>
        </w:rPr>
        <w:t>*</w:t>
      </w:r>
      <w:r>
        <w:t>,</w:t>
      </w:r>
      <w:r w:rsidRPr="00FD5EC8">
        <w:rPr>
          <w:b/>
          <w:bCs/>
          <w:i/>
          <w:iCs/>
        </w:rPr>
        <w:t>Y</w:t>
      </w:r>
      <w:r w:rsidRPr="00464758">
        <w:rPr>
          <w:vertAlign w:val="subscript"/>
        </w:rPr>
        <w:t>*</w:t>
      </w:r>
      <w:r>
        <w:t>) in image 1, we seek the corresponding point (</w:t>
      </w:r>
      <w:r w:rsidRPr="00FD5EC8">
        <w:rPr>
          <w:b/>
          <w:bCs/>
          <w:i/>
          <w:iCs/>
        </w:rPr>
        <w:t>U</w:t>
      </w:r>
      <w:r w:rsidRPr="00464758">
        <w:rPr>
          <w:vertAlign w:val="subscript"/>
        </w:rPr>
        <w:t>*</w:t>
      </w:r>
      <w:r>
        <w:t>,</w:t>
      </w:r>
      <w:r w:rsidRPr="00FD5EC8">
        <w:rPr>
          <w:b/>
          <w:bCs/>
          <w:i/>
          <w:iCs/>
        </w:rPr>
        <w:t>V</w:t>
      </w:r>
      <w:r w:rsidRPr="00464758">
        <w:rPr>
          <w:vertAlign w:val="subscript"/>
        </w:rPr>
        <w:t>*</w:t>
      </w:r>
      <w:r>
        <w:t>) in image 2.</w:t>
      </w:r>
    </w:p>
    <w:p w14:paraId="174BCB6D" w14:textId="47FE38AC" w:rsidR="0011509D" w:rsidRDefault="0011509D" w:rsidP="0011509D">
      <w:pPr>
        <w:spacing w:before="100" w:beforeAutospacing="1" w:after="100" w:afterAutospacing="1"/>
      </w:pPr>
      <w:r w:rsidRPr="0011509D">
        <w:t>We begin with a star list which consists of positions for the same star in each of two images {</w:t>
      </w:r>
      <w:proofErr w:type="spellStart"/>
      <w:r w:rsidRPr="00FD5EC8">
        <w:rPr>
          <w:b/>
          <w:bCs/>
          <w:i/>
          <w:iCs/>
        </w:rPr>
        <w:t>X</w:t>
      </w:r>
      <w:r w:rsidRPr="00464758">
        <w:rPr>
          <w:vertAlign w:val="subscript"/>
        </w:rPr>
        <w:t>i</w:t>
      </w:r>
      <w:r w:rsidRPr="0011509D">
        <w:t>,</w:t>
      </w:r>
      <w:r w:rsidRPr="00FD5EC8">
        <w:rPr>
          <w:b/>
          <w:bCs/>
          <w:i/>
          <w:iCs/>
        </w:rPr>
        <w:t>Y</w:t>
      </w:r>
      <w:r w:rsidRPr="00464758">
        <w:rPr>
          <w:vertAlign w:val="subscript"/>
        </w:rPr>
        <w:t>i</w:t>
      </w:r>
      <w:proofErr w:type="spellEnd"/>
      <w:r w:rsidRPr="0011509D">
        <w:t>} and {</w:t>
      </w:r>
      <w:proofErr w:type="spellStart"/>
      <w:r w:rsidRPr="00FD5EC8">
        <w:rPr>
          <w:b/>
          <w:bCs/>
          <w:i/>
          <w:iCs/>
        </w:rPr>
        <w:t>U</w:t>
      </w:r>
      <w:r w:rsidRPr="00464758">
        <w:rPr>
          <w:vertAlign w:val="subscript"/>
        </w:rPr>
        <w:t>i</w:t>
      </w:r>
      <w:r w:rsidRPr="0011509D">
        <w:t>,</w:t>
      </w:r>
      <w:r w:rsidRPr="00FD5EC8">
        <w:rPr>
          <w:b/>
          <w:bCs/>
          <w:i/>
          <w:iCs/>
        </w:rPr>
        <w:t>V</w:t>
      </w:r>
      <w:r w:rsidRPr="00464758">
        <w:rPr>
          <w:vertAlign w:val="subscript"/>
        </w:rPr>
        <w:t>i</w:t>
      </w:r>
      <w:proofErr w:type="spellEnd"/>
      <w:r w:rsidRPr="0011509D">
        <w:t xml:space="preserve">}.  These star lists could have 10 members or 10,000.  </w:t>
      </w:r>
      <w:r w:rsidR="001E3240">
        <w:t>We assume</w:t>
      </w:r>
      <w:r w:rsidRPr="0011509D">
        <w:t xml:space="preserve"> that all of these stars are well-measured and have been </w:t>
      </w:r>
      <w:r w:rsidR="001E3240">
        <w:t>verified as</w:t>
      </w:r>
      <w:r w:rsidRPr="0011509D">
        <w:t xml:space="preserve"> consistent with each other.  </w:t>
      </w:r>
      <w:r w:rsidR="001E3240">
        <w:t>This means</w:t>
      </w:r>
      <w:r w:rsidRPr="0011509D">
        <w:t xml:space="preserve"> that if one ``transforms</w:t>
      </w:r>
      <w:r w:rsidR="001E3240">
        <w:t>’’</w:t>
      </w:r>
      <w:r w:rsidRPr="0011509D">
        <w:t xml:space="preserve"> the position of any of the stars in the list from one frame to the other by means of the prescription given below, the position will not be far off from the corresponding position in the list.</w:t>
      </w:r>
      <w:r w:rsidR="00464758">
        <w:t xml:space="preserve">  </w:t>
      </w:r>
      <w:r w:rsidR="001E3240">
        <w:t xml:space="preserve">We further assume </w:t>
      </w:r>
      <w:r w:rsidR="00464758">
        <w:t>that a distortion correction has been performed on both lists</w:t>
      </w:r>
      <w:r w:rsidRPr="0011509D">
        <w:t>.</w:t>
      </w:r>
    </w:p>
    <w:p w14:paraId="247C043B" w14:textId="30D0A577" w:rsidR="0011509D" w:rsidRDefault="001E3240" w:rsidP="0011509D">
      <w:pPr>
        <w:spacing w:before="100" w:beforeAutospacing="1" w:after="100" w:afterAutospacing="1"/>
      </w:pPr>
      <w:r>
        <w:t>The task at hand is to take</w:t>
      </w:r>
      <w:r w:rsidR="0011509D" w:rsidRPr="0011509D">
        <w:t xml:space="preserve"> a point (</w:t>
      </w:r>
      <w:r w:rsidR="0011509D" w:rsidRPr="00FD5EC8">
        <w:rPr>
          <w:b/>
          <w:bCs/>
          <w:i/>
          <w:iCs/>
        </w:rPr>
        <w:t>X</w:t>
      </w:r>
      <w:r w:rsidR="00464758" w:rsidRPr="00464758">
        <w:rPr>
          <w:vertAlign w:val="subscript"/>
        </w:rPr>
        <w:t>*</w:t>
      </w:r>
      <w:r w:rsidR="0011509D" w:rsidRPr="0011509D">
        <w:t>,</w:t>
      </w:r>
      <w:r w:rsidR="0011509D" w:rsidRPr="00FD5EC8">
        <w:rPr>
          <w:b/>
          <w:bCs/>
          <w:i/>
          <w:iCs/>
        </w:rPr>
        <w:t>Y</w:t>
      </w:r>
      <w:r w:rsidR="00464758" w:rsidRPr="00464758">
        <w:rPr>
          <w:vertAlign w:val="subscript"/>
        </w:rPr>
        <w:t>*</w:t>
      </w:r>
      <w:r w:rsidR="0011509D" w:rsidRPr="0011509D">
        <w:t>) and desire to find the corresponding point (</w:t>
      </w:r>
      <w:r w:rsidR="0011509D" w:rsidRPr="00FD5EC8">
        <w:rPr>
          <w:b/>
          <w:bCs/>
          <w:i/>
          <w:iCs/>
        </w:rPr>
        <w:t>U</w:t>
      </w:r>
      <w:r w:rsidR="0011509D" w:rsidRPr="00464758">
        <w:rPr>
          <w:vertAlign w:val="subscript"/>
        </w:rPr>
        <w:t>*</w:t>
      </w:r>
      <w:r w:rsidR="0011509D" w:rsidRPr="0011509D">
        <w:t>,</w:t>
      </w:r>
      <w:r w:rsidR="0011509D" w:rsidRPr="00FD5EC8">
        <w:rPr>
          <w:b/>
          <w:bCs/>
          <w:i/>
          <w:iCs/>
        </w:rPr>
        <w:t>V</w:t>
      </w:r>
      <w:r w:rsidR="0011509D" w:rsidRPr="00464758">
        <w:rPr>
          <w:vertAlign w:val="subscript"/>
        </w:rPr>
        <w:t>*</w:t>
      </w:r>
      <w:r w:rsidR="0011509D" w:rsidRPr="0011509D">
        <w:t>) using the N stars</w:t>
      </w:r>
      <w:r w:rsidR="00464758">
        <w:t xml:space="preserve"> for which we have positions in both frames</w:t>
      </w:r>
      <w:r w:rsidR="0011509D" w:rsidRPr="0011509D">
        <w:t>.</w:t>
      </w:r>
      <w:r w:rsidR="00FD5EC8">
        <w:t xml:space="preserve">  </w:t>
      </w:r>
      <w:r w:rsidR="0011509D" w:rsidRPr="0011509D">
        <w:t>We will find the linear transformation that best relates the (</w:t>
      </w:r>
      <w:r w:rsidR="0011509D" w:rsidRPr="00FD5EC8">
        <w:rPr>
          <w:b/>
          <w:bCs/>
          <w:i/>
          <w:iCs/>
        </w:rPr>
        <w:t>X</w:t>
      </w:r>
      <w:r w:rsidR="0011509D" w:rsidRPr="0011509D">
        <w:t>,</w:t>
      </w:r>
      <w:r w:rsidR="0011509D" w:rsidRPr="00FD5EC8">
        <w:rPr>
          <w:b/>
          <w:bCs/>
          <w:i/>
          <w:iCs/>
        </w:rPr>
        <w:t>Y</w:t>
      </w:r>
      <w:r w:rsidR="0011509D" w:rsidRPr="0011509D">
        <w:t>) values of this list to the (</w:t>
      </w:r>
      <w:r w:rsidR="0011509D" w:rsidRPr="00FD5EC8">
        <w:rPr>
          <w:b/>
          <w:bCs/>
          <w:i/>
          <w:iCs/>
        </w:rPr>
        <w:t>U</w:t>
      </w:r>
      <w:r w:rsidR="0011509D" w:rsidRPr="0011509D">
        <w:t>,</w:t>
      </w:r>
      <w:r w:rsidR="0011509D" w:rsidRPr="00FD5EC8">
        <w:rPr>
          <w:b/>
          <w:bCs/>
          <w:i/>
          <w:iCs/>
        </w:rPr>
        <w:t>V</w:t>
      </w:r>
      <w:r w:rsidR="0011509D" w:rsidRPr="0011509D">
        <w:t>) values.</w:t>
      </w:r>
    </w:p>
    <w:p w14:paraId="23A6DDB7" w14:textId="4F6892E2" w:rsidR="0011509D" w:rsidRDefault="0011509D" w:rsidP="0011509D">
      <w:pPr>
        <w:spacing w:before="100" w:beforeAutospacing="1" w:after="100" w:afterAutospacing="1"/>
      </w:pPr>
      <w:r>
        <w:t>The problem to solve is of the form:</w:t>
      </w:r>
    </w:p>
    <w:p w14:paraId="62BF90ED" w14:textId="08536FC8" w:rsidR="001F2FC7" w:rsidRDefault="001F2FC7" w:rsidP="00FD5EC8">
      <w:pPr>
        <w:spacing w:before="100" w:beforeAutospacing="1" w:after="100" w:afterAutospacing="1"/>
        <w:jc w:val="center"/>
      </w:pPr>
      <w:r>
        <w:rPr>
          <w:noProof/>
        </w:rPr>
        <w:drawing>
          <wp:inline distT="0" distB="0" distL="0" distR="0" wp14:anchorId="03F3F7A5" wp14:editId="417019F5">
            <wp:extent cx="3170661" cy="62824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a:stretch>
                      <a:fillRect/>
                    </a:stretch>
                  </pic:blipFill>
                  <pic:spPr>
                    <a:xfrm>
                      <a:off x="0" y="0"/>
                      <a:ext cx="3202332" cy="634517"/>
                    </a:xfrm>
                    <a:prstGeom prst="rect">
                      <a:avLst/>
                    </a:prstGeom>
                  </pic:spPr>
                </pic:pic>
              </a:graphicData>
            </a:graphic>
          </wp:inline>
        </w:drawing>
      </w:r>
    </w:p>
    <w:p w14:paraId="3EF0AFB1" w14:textId="557B7F05" w:rsidR="0011509D" w:rsidRDefault="001E3240" w:rsidP="0011509D">
      <w:pPr>
        <w:spacing w:before="100" w:beforeAutospacing="1" w:after="100" w:afterAutospacing="1"/>
      </w:pPr>
      <w:r>
        <w:t>T</w:t>
      </w:r>
      <w:r w:rsidR="00FD5EC8">
        <w:t xml:space="preserve">here </w:t>
      </w:r>
      <w:r>
        <w:t xml:space="preserve">appear to be </w:t>
      </w:r>
      <w:r w:rsidR="00FD5EC8">
        <w:t>8 free parameters in th</w:t>
      </w:r>
      <w:r>
        <w:t>e</w:t>
      </w:r>
      <w:r w:rsidR="00FD5EC8">
        <w:t xml:space="preserve"> fit, but in reality, there are only </w:t>
      </w:r>
      <w:r w:rsidR="0011509D">
        <w:t>6 parameters that must be solved for: A, B, C, D, U</w:t>
      </w:r>
      <w:r w:rsidR="0011509D" w:rsidRPr="00FD5EC8">
        <w:rPr>
          <w:vertAlign w:val="subscript"/>
        </w:rPr>
        <w:t>0</w:t>
      </w:r>
      <w:r w:rsidR="0011509D">
        <w:t>, and V</w:t>
      </w:r>
      <w:r w:rsidR="0011509D" w:rsidRPr="00FD5EC8">
        <w:rPr>
          <w:vertAlign w:val="subscript"/>
        </w:rPr>
        <w:t>0</w:t>
      </w:r>
      <w:r>
        <w:t>, as t</w:t>
      </w:r>
      <w:r w:rsidR="0011509D">
        <w:t>he choice of X</w:t>
      </w:r>
      <w:r w:rsidR="0011509D" w:rsidRPr="00FD5EC8">
        <w:rPr>
          <w:vertAlign w:val="subscript"/>
        </w:rPr>
        <w:t>0</w:t>
      </w:r>
      <w:r w:rsidR="0011509D">
        <w:t xml:space="preserve"> and Y</w:t>
      </w:r>
      <w:r w:rsidR="0011509D" w:rsidRPr="00FD5EC8">
        <w:rPr>
          <w:vertAlign w:val="subscript"/>
        </w:rPr>
        <w:t>0</w:t>
      </w:r>
      <w:r w:rsidR="0011509D">
        <w:t xml:space="preserve"> is arbitrary.</w:t>
      </w:r>
    </w:p>
    <w:p w14:paraId="32A939AF" w14:textId="02B0E63D" w:rsidR="0011509D" w:rsidRDefault="001F2FC7" w:rsidP="0011509D">
      <w:pPr>
        <w:spacing w:before="100" w:beforeAutospacing="1" w:after="100" w:afterAutospacing="1"/>
      </w:pPr>
      <w:r w:rsidRPr="001F2FC7">
        <w:t>The above represents the most general linear transformation possible.  It allows for displacement, rotation, and an arbitrary stretch in either of the two coordinates (essentially in either system).  The reason for th</w:t>
      </w:r>
      <w:r w:rsidR="0029756A">
        <w:t>e</w:t>
      </w:r>
      <w:r w:rsidRPr="001F2FC7">
        <w:t xml:space="preserve"> generalization is two</w:t>
      </w:r>
      <w:r w:rsidR="00FD5EC8">
        <w:t>-</w:t>
      </w:r>
      <w:r w:rsidRPr="001F2FC7">
        <w:t xml:space="preserve">fold.  First, we want to be able to treat any </w:t>
      </w:r>
      <w:r w:rsidR="00FD5EC8">
        <w:t xml:space="preserve">linear </w:t>
      </w:r>
      <w:r w:rsidRPr="001F2FC7">
        <w:t xml:space="preserve">distortion that may remain after the image has been </w:t>
      </w:r>
      <w:r w:rsidR="00FD5EC8">
        <w:t>distortion corrected</w:t>
      </w:r>
      <w:r w:rsidRPr="001F2FC7">
        <w:t xml:space="preserve">.  Second, we want to be able to determine transformations freely from coordinate systems </w:t>
      </w:r>
      <w:r w:rsidR="00FD5EC8">
        <w:t>that may</w:t>
      </w:r>
      <w:r w:rsidRPr="001F2FC7">
        <w:t xml:space="preserve"> have different scales</w:t>
      </w:r>
      <w:r w:rsidR="00FD5EC8">
        <w:t xml:space="preserve"> and orientations</w:t>
      </w:r>
      <w:r w:rsidRPr="001F2FC7">
        <w:t xml:space="preserve">.  Thus, we </w:t>
      </w:r>
      <w:r w:rsidR="0029756A">
        <w:t>leave</w:t>
      </w:r>
      <w:r w:rsidRPr="001F2FC7">
        <w:t xml:space="preserve"> the transformation as general as linearity allows.  Once we have solved for the 6 parameters, the point we are interested in will simply be:</w:t>
      </w:r>
    </w:p>
    <w:p w14:paraId="0852A1E8" w14:textId="577D59F2" w:rsidR="001F2FC7" w:rsidRDefault="00EE00B0" w:rsidP="00421DA4">
      <w:pPr>
        <w:spacing w:before="100" w:beforeAutospacing="1" w:after="100" w:afterAutospacing="1"/>
        <w:jc w:val="center"/>
      </w:pPr>
      <w:r>
        <w:rPr>
          <w:noProof/>
        </w:rPr>
        <w:drawing>
          <wp:inline distT="0" distB="0" distL="0" distR="0" wp14:anchorId="691EB2F0" wp14:editId="59C3A2E3">
            <wp:extent cx="3873500" cy="82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a:stretch>
                      <a:fillRect/>
                    </a:stretch>
                  </pic:blipFill>
                  <pic:spPr>
                    <a:xfrm>
                      <a:off x="0" y="0"/>
                      <a:ext cx="3873500" cy="825500"/>
                    </a:xfrm>
                    <a:prstGeom prst="rect">
                      <a:avLst/>
                    </a:prstGeom>
                  </pic:spPr>
                </pic:pic>
              </a:graphicData>
            </a:graphic>
          </wp:inline>
        </w:drawing>
      </w:r>
    </w:p>
    <w:p w14:paraId="30A71E73" w14:textId="6D522872" w:rsidR="001F2FC7" w:rsidRDefault="001F2FC7" w:rsidP="0011509D">
      <w:pPr>
        <w:spacing w:before="100" w:beforeAutospacing="1" w:after="100" w:afterAutospacing="1"/>
      </w:pPr>
      <w:r w:rsidRPr="001F2FC7">
        <w:t xml:space="preserve">Since the choice of </w:t>
      </w:r>
      <w:r w:rsidRPr="00D8174A">
        <w:rPr>
          <w:b/>
          <w:bCs/>
          <w:i/>
          <w:iCs/>
        </w:rPr>
        <w:t>X</w:t>
      </w:r>
      <w:r w:rsidRPr="00D8174A">
        <w:rPr>
          <w:vertAlign w:val="subscript"/>
        </w:rPr>
        <w:t>0</w:t>
      </w:r>
      <w:r w:rsidRPr="001F2FC7">
        <w:t xml:space="preserve"> and </w:t>
      </w:r>
      <w:r w:rsidRPr="00D8174A">
        <w:rPr>
          <w:b/>
          <w:bCs/>
          <w:i/>
          <w:iCs/>
        </w:rPr>
        <w:t>Y</w:t>
      </w:r>
      <w:r w:rsidRPr="00D8174A">
        <w:rPr>
          <w:vertAlign w:val="subscript"/>
        </w:rPr>
        <w:t>0</w:t>
      </w:r>
      <w:r w:rsidRPr="001F2FC7">
        <w:t xml:space="preserve"> are arbitrary we could choose to set them equal to </w:t>
      </w:r>
      <w:r w:rsidR="00D8174A">
        <w:t>(</w:t>
      </w:r>
      <w:r w:rsidRPr="00D8174A">
        <w:rPr>
          <w:b/>
          <w:bCs/>
          <w:i/>
          <w:iCs/>
        </w:rPr>
        <w:t>X</w:t>
      </w:r>
      <w:r w:rsidRPr="00D8174A">
        <w:rPr>
          <w:vertAlign w:val="subscript"/>
        </w:rPr>
        <w:t>*</w:t>
      </w:r>
      <w:r w:rsidRPr="001F2FC7">
        <w:t>,</w:t>
      </w:r>
      <w:r w:rsidRPr="00D8174A">
        <w:rPr>
          <w:b/>
          <w:bCs/>
          <w:i/>
          <w:iCs/>
        </w:rPr>
        <w:t>Y</w:t>
      </w:r>
      <w:r w:rsidRPr="00D8174A">
        <w:rPr>
          <w:vertAlign w:val="subscript"/>
        </w:rPr>
        <w:t>*</w:t>
      </w:r>
      <w:r w:rsidRPr="001F2FC7">
        <w:t xml:space="preserve">), in which case </w:t>
      </w:r>
      <w:r w:rsidR="00D8174A" w:rsidRPr="00D8174A">
        <w:rPr>
          <w:b/>
          <w:bCs/>
          <w:i/>
          <w:iCs/>
        </w:rPr>
        <w:t>U</w:t>
      </w:r>
      <w:r w:rsidR="00D8174A" w:rsidRPr="00D8174A">
        <w:rPr>
          <w:vertAlign w:val="subscript"/>
        </w:rPr>
        <w:t>0</w:t>
      </w:r>
      <w:r w:rsidRPr="001F2FC7">
        <w:t xml:space="preserve"> and</w:t>
      </w:r>
      <w:r w:rsidR="00D8174A">
        <w:t xml:space="preserve"> </w:t>
      </w:r>
      <w:r w:rsidR="00D8174A" w:rsidRPr="00D8174A">
        <w:rPr>
          <w:b/>
          <w:bCs/>
          <w:i/>
          <w:iCs/>
        </w:rPr>
        <w:t>V</w:t>
      </w:r>
      <w:r w:rsidRPr="00D8174A">
        <w:rPr>
          <w:vertAlign w:val="subscript"/>
        </w:rPr>
        <w:t>0</w:t>
      </w:r>
      <w:r w:rsidRPr="001F2FC7">
        <w:t xml:space="preserve"> would be equ</w:t>
      </w:r>
      <w:r w:rsidR="00D8174A">
        <w:t>i</w:t>
      </w:r>
      <w:r w:rsidRPr="001F2FC7">
        <w:t xml:space="preserve">valent to </w:t>
      </w:r>
      <w:r w:rsidR="00D8174A">
        <w:t>(</w:t>
      </w:r>
      <w:r w:rsidRPr="00D8174A">
        <w:rPr>
          <w:b/>
          <w:bCs/>
          <w:i/>
          <w:iCs/>
        </w:rPr>
        <w:t>U</w:t>
      </w:r>
      <w:r w:rsidRPr="00D8174A">
        <w:rPr>
          <w:vertAlign w:val="subscript"/>
        </w:rPr>
        <w:t>*</w:t>
      </w:r>
      <w:r w:rsidRPr="001F2FC7">
        <w:t>,</w:t>
      </w:r>
      <w:r w:rsidRPr="00D8174A">
        <w:rPr>
          <w:b/>
          <w:bCs/>
          <w:i/>
          <w:iCs/>
        </w:rPr>
        <w:t>V</w:t>
      </w:r>
      <w:r w:rsidRPr="00D8174A">
        <w:rPr>
          <w:vertAlign w:val="subscript"/>
        </w:rPr>
        <w:t>*</w:t>
      </w:r>
      <w:r w:rsidRPr="001F2FC7">
        <w:t>).  However, it is much easier to evaluate the sums if we set</w:t>
      </w:r>
      <w:r w:rsidR="0029756A">
        <w:t xml:space="preserve"> them to the </w:t>
      </w:r>
      <w:proofErr w:type="spellStart"/>
      <w:r w:rsidR="0029756A">
        <w:t>cetroid</w:t>
      </w:r>
      <w:proofErr w:type="spellEnd"/>
      <w:r w:rsidR="0029756A">
        <w:t xml:space="preserve"> of the stars sin the list: </w:t>
      </w:r>
      <w:r w:rsidRPr="001F2FC7">
        <w:t xml:space="preserve"> </w:t>
      </w:r>
      <w:r w:rsidRPr="00D8174A">
        <w:rPr>
          <w:b/>
          <w:bCs/>
          <w:i/>
          <w:iCs/>
        </w:rPr>
        <w:t>X</w:t>
      </w:r>
      <w:r w:rsidRPr="00D8174A">
        <w:rPr>
          <w:vertAlign w:val="subscript"/>
        </w:rPr>
        <w:t>0</w:t>
      </w:r>
      <w:r w:rsidRPr="001F2FC7">
        <w:t xml:space="preserve"> </w:t>
      </w:r>
      <w:r w:rsidR="00D8174A">
        <w:t>= (</w:t>
      </w:r>
      <w:r w:rsidR="00D8174A">
        <w:sym w:font="Symbol" w:char="F053"/>
      </w:r>
      <w:r w:rsidR="00D8174A">
        <w:t xml:space="preserve"> </w:t>
      </w:r>
      <w:r w:rsidR="00D8174A" w:rsidRPr="00D8174A">
        <w:rPr>
          <w:b/>
          <w:bCs/>
          <w:i/>
          <w:iCs/>
        </w:rPr>
        <w:t>X</w:t>
      </w:r>
      <w:r w:rsidR="00D8174A" w:rsidRPr="00D8174A">
        <w:rPr>
          <w:vertAlign w:val="subscript"/>
        </w:rPr>
        <w:t>i</w:t>
      </w:r>
      <w:r w:rsidR="00D8174A">
        <w:t>)/</w:t>
      </w:r>
      <w:r w:rsidR="00D8174A" w:rsidRPr="00FA4435">
        <w:rPr>
          <w:b/>
          <w:bCs/>
          <w:i/>
          <w:iCs/>
        </w:rPr>
        <w:t>N</w:t>
      </w:r>
      <w:r w:rsidR="00FA4435">
        <w:t xml:space="preserve"> and </w:t>
      </w:r>
      <w:r w:rsidR="00D8174A">
        <w:t xml:space="preserve"> </w:t>
      </w:r>
      <w:r w:rsidRPr="00D8174A">
        <w:rPr>
          <w:b/>
          <w:bCs/>
          <w:i/>
          <w:iCs/>
        </w:rPr>
        <w:t>Y</w:t>
      </w:r>
      <w:r w:rsidRPr="00D8174A">
        <w:rPr>
          <w:vertAlign w:val="subscript"/>
        </w:rPr>
        <w:t>0</w:t>
      </w:r>
      <w:r w:rsidRPr="001F2FC7">
        <w:t xml:space="preserve"> </w:t>
      </w:r>
      <w:r w:rsidR="00FA4435">
        <w:t>= (</w:t>
      </w:r>
      <w:r w:rsidR="00FA4435">
        <w:sym w:font="Symbol" w:char="F053"/>
      </w:r>
      <w:r w:rsidR="00FA4435">
        <w:t xml:space="preserve"> </w:t>
      </w:r>
      <w:r w:rsidR="00FA4435">
        <w:rPr>
          <w:b/>
          <w:bCs/>
          <w:i/>
          <w:iCs/>
        </w:rPr>
        <w:t>Y</w:t>
      </w:r>
      <w:r w:rsidR="00FA4435" w:rsidRPr="00D8174A">
        <w:rPr>
          <w:vertAlign w:val="subscript"/>
        </w:rPr>
        <w:t>i</w:t>
      </w:r>
      <w:r w:rsidR="00FA4435">
        <w:t>)/</w:t>
      </w:r>
      <w:r w:rsidR="00FA4435" w:rsidRPr="00FA4435">
        <w:rPr>
          <w:b/>
          <w:bCs/>
          <w:i/>
          <w:iCs/>
        </w:rPr>
        <w:t>N</w:t>
      </w:r>
      <w:r w:rsidRPr="001F2FC7">
        <w:t xml:space="preserve">, so </w:t>
      </w:r>
      <w:r w:rsidRPr="001F2FC7">
        <w:lastRenderedPageBreak/>
        <w:t xml:space="preserve">that </w:t>
      </w:r>
      <w:r w:rsidR="00D8174A" w:rsidRPr="00D8174A">
        <w:rPr>
          <w:b/>
          <w:bCs/>
          <w:i/>
          <w:iCs/>
        </w:rPr>
        <w:t>U</w:t>
      </w:r>
      <w:r w:rsidR="00D8174A" w:rsidRPr="00D8174A">
        <w:rPr>
          <w:vertAlign w:val="subscript"/>
        </w:rPr>
        <w:t>0</w:t>
      </w:r>
      <w:r w:rsidRPr="001F2FC7">
        <w:t xml:space="preserve"> =</w:t>
      </w:r>
      <w:r w:rsidR="00FA4435">
        <w:t xml:space="preserve"> (</w:t>
      </w:r>
      <w:r w:rsidR="00FA4435">
        <w:sym w:font="Symbol" w:char="F053"/>
      </w:r>
      <w:r w:rsidR="00FA4435">
        <w:t xml:space="preserve"> </w:t>
      </w:r>
      <w:r w:rsidR="00FA4435">
        <w:rPr>
          <w:b/>
          <w:bCs/>
          <w:i/>
          <w:iCs/>
        </w:rPr>
        <w:t>U</w:t>
      </w:r>
      <w:r w:rsidR="00FA4435" w:rsidRPr="00D8174A">
        <w:rPr>
          <w:vertAlign w:val="subscript"/>
        </w:rPr>
        <w:t>i</w:t>
      </w:r>
      <w:r w:rsidR="00FA4435">
        <w:t>)/</w:t>
      </w:r>
      <w:r w:rsidR="00FA4435" w:rsidRPr="00FA4435">
        <w:rPr>
          <w:b/>
          <w:bCs/>
          <w:i/>
          <w:iCs/>
        </w:rPr>
        <w:t>N</w:t>
      </w:r>
      <w:r w:rsidRPr="001F2FC7">
        <w:t xml:space="preserve"> and </w:t>
      </w:r>
      <w:r w:rsidR="00FA4435">
        <w:rPr>
          <w:b/>
          <w:bCs/>
          <w:i/>
          <w:iCs/>
        </w:rPr>
        <w:t>V</w:t>
      </w:r>
      <w:r w:rsidR="00FA4435" w:rsidRPr="00D8174A">
        <w:rPr>
          <w:vertAlign w:val="subscript"/>
        </w:rPr>
        <w:t>0</w:t>
      </w:r>
      <w:r w:rsidR="00FA4435" w:rsidRPr="001F2FC7">
        <w:t xml:space="preserve"> </w:t>
      </w:r>
      <w:r w:rsidR="00FA4435">
        <w:t>= (</w:t>
      </w:r>
      <w:r w:rsidR="00FA4435">
        <w:sym w:font="Symbol" w:char="F053"/>
      </w:r>
      <w:r w:rsidR="00FA4435">
        <w:t xml:space="preserve"> </w:t>
      </w:r>
      <w:r w:rsidR="00FA4435">
        <w:rPr>
          <w:b/>
          <w:bCs/>
          <w:i/>
          <w:iCs/>
        </w:rPr>
        <w:t>V</w:t>
      </w:r>
      <w:r w:rsidR="00FA4435" w:rsidRPr="00D8174A">
        <w:rPr>
          <w:vertAlign w:val="subscript"/>
        </w:rPr>
        <w:t>i</w:t>
      </w:r>
      <w:r w:rsidR="00FA4435">
        <w:t>)/</w:t>
      </w:r>
      <w:r w:rsidR="00FA4435" w:rsidRPr="00FA4435">
        <w:rPr>
          <w:b/>
          <w:bCs/>
          <w:i/>
          <w:iCs/>
        </w:rPr>
        <w:t>N</w:t>
      </w:r>
      <w:r w:rsidRPr="001F2FC7">
        <w:t xml:space="preserve">.  Let us also make a change of variables to:  </w:t>
      </w:r>
      <w:r w:rsidRPr="00FA4435">
        <w:rPr>
          <w:b/>
          <w:bCs/>
          <w:i/>
          <w:iCs/>
        </w:rPr>
        <w:t>x</w:t>
      </w:r>
      <w:r w:rsidR="00FA4435">
        <w:t xml:space="preserve"> </w:t>
      </w:r>
      <w:r w:rsidRPr="001F2FC7">
        <w:t>=</w:t>
      </w:r>
      <w:r w:rsidR="00FA4435">
        <w:t xml:space="preserve"> </w:t>
      </w:r>
      <w:r w:rsidRPr="00FA4435">
        <w:rPr>
          <w:b/>
          <w:bCs/>
          <w:i/>
          <w:iCs/>
        </w:rPr>
        <w:t>X</w:t>
      </w:r>
      <w:r w:rsidR="00FA4435">
        <w:rPr>
          <w:b/>
          <w:bCs/>
          <w:i/>
          <w:iCs/>
        </w:rPr>
        <w:t xml:space="preserve"> </w:t>
      </w:r>
      <w:r w:rsidR="00FA4435">
        <w:sym w:font="Symbol" w:char="F02D"/>
      </w:r>
      <w:r w:rsidR="00FA4435">
        <w:t xml:space="preserve"> </w:t>
      </w:r>
      <w:r w:rsidR="00FA4435" w:rsidRPr="00FA4435">
        <w:rPr>
          <w:b/>
          <w:bCs/>
          <w:i/>
          <w:iCs/>
        </w:rPr>
        <w:t>X</w:t>
      </w:r>
      <w:r w:rsidR="00FA4435" w:rsidRPr="00FA4435">
        <w:rPr>
          <w:vertAlign w:val="subscript"/>
        </w:rPr>
        <w:t>0</w:t>
      </w:r>
      <w:r w:rsidRPr="001F2FC7">
        <w:t>,</w:t>
      </w:r>
      <w:r w:rsidR="00FA4435" w:rsidRPr="001F2FC7">
        <w:t xml:space="preserve">  </w:t>
      </w:r>
      <w:r w:rsidR="00FA4435">
        <w:rPr>
          <w:b/>
          <w:bCs/>
          <w:i/>
          <w:iCs/>
        </w:rPr>
        <w:t>y</w:t>
      </w:r>
      <w:r w:rsidR="00FA4435">
        <w:t xml:space="preserve"> </w:t>
      </w:r>
      <w:r w:rsidR="00FA4435" w:rsidRPr="001F2FC7">
        <w:t>=</w:t>
      </w:r>
      <w:r w:rsidR="00FA4435">
        <w:t xml:space="preserve"> </w:t>
      </w:r>
      <w:r w:rsidR="00FA4435">
        <w:rPr>
          <w:b/>
          <w:bCs/>
          <w:i/>
          <w:iCs/>
        </w:rPr>
        <w:t xml:space="preserve">Y </w:t>
      </w:r>
      <w:r w:rsidR="00FA4435">
        <w:sym w:font="Symbol" w:char="F02D"/>
      </w:r>
      <w:r w:rsidR="00FA4435">
        <w:t xml:space="preserve"> </w:t>
      </w:r>
      <w:r w:rsidR="00FA4435">
        <w:rPr>
          <w:b/>
          <w:bCs/>
          <w:i/>
          <w:iCs/>
        </w:rPr>
        <w:t>Y</w:t>
      </w:r>
      <w:r w:rsidR="00FA4435" w:rsidRPr="00FA4435">
        <w:rPr>
          <w:vertAlign w:val="subscript"/>
        </w:rPr>
        <w:t>0</w:t>
      </w:r>
      <w:r w:rsidR="00FA4435" w:rsidRPr="001F2FC7">
        <w:t xml:space="preserve">,  </w:t>
      </w:r>
      <w:r w:rsidR="00FA4435">
        <w:rPr>
          <w:b/>
          <w:bCs/>
          <w:i/>
          <w:iCs/>
        </w:rPr>
        <w:t>u</w:t>
      </w:r>
      <w:r w:rsidR="00FA4435">
        <w:t xml:space="preserve"> </w:t>
      </w:r>
      <w:r w:rsidR="00FA4435" w:rsidRPr="001F2FC7">
        <w:t>=</w:t>
      </w:r>
      <w:r w:rsidR="00FA4435">
        <w:t xml:space="preserve"> </w:t>
      </w:r>
      <w:r w:rsidR="00FA4435">
        <w:rPr>
          <w:b/>
          <w:bCs/>
          <w:i/>
          <w:iCs/>
        </w:rPr>
        <w:t xml:space="preserve">U </w:t>
      </w:r>
      <w:r w:rsidR="00FA4435">
        <w:sym w:font="Symbol" w:char="F02D"/>
      </w:r>
      <w:r w:rsidR="00FA4435">
        <w:t xml:space="preserve"> </w:t>
      </w:r>
      <w:r w:rsidR="00FA4435">
        <w:rPr>
          <w:b/>
          <w:bCs/>
          <w:i/>
          <w:iCs/>
        </w:rPr>
        <w:t>u</w:t>
      </w:r>
      <w:r w:rsidR="00FA4435" w:rsidRPr="00FA4435">
        <w:rPr>
          <w:vertAlign w:val="subscript"/>
        </w:rPr>
        <w:t>0</w:t>
      </w:r>
      <w:r w:rsidR="00FA4435" w:rsidRPr="001F2FC7">
        <w:t xml:space="preserve">,  </w:t>
      </w:r>
      <w:r w:rsidR="00FA4435">
        <w:rPr>
          <w:b/>
          <w:bCs/>
          <w:i/>
          <w:iCs/>
        </w:rPr>
        <w:t>v</w:t>
      </w:r>
      <w:r w:rsidR="00FA4435">
        <w:t xml:space="preserve"> </w:t>
      </w:r>
      <w:r w:rsidR="00FA4435" w:rsidRPr="001F2FC7">
        <w:t>=</w:t>
      </w:r>
      <w:r w:rsidR="00FA4435">
        <w:t xml:space="preserve"> </w:t>
      </w:r>
      <w:r w:rsidR="00FA4435">
        <w:rPr>
          <w:b/>
          <w:bCs/>
          <w:i/>
          <w:iCs/>
        </w:rPr>
        <w:t xml:space="preserve">V </w:t>
      </w:r>
      <w:r w:rsidR="00FA4435">
        <w:sym w:font="Symbol" w:char="F02D"/>
      </w:r>
      <w:r w:rsidR="00FA4435">
        <w:t xml:space="preserve"> </w:t>
      </w:r>
      <w:r w:rsidR="00FA4435">
        <w:rPr>
          <w:b/>
          <w:bCs/>
          <w:i/>
          <w:iCs/>
        </w:rPr>
        <w:t>V</w:t>
      </w:r>
      <w:r w:rsidR="00FA4435" w:rsidRPr="00FA4435">
        <w:rPr>
          <w:vertAlign w:val="subscript"/>
        </w:rPr>
        <w:t>0</w:t>
      </w:r>
      <w:r w:rsidR="0029756A">
        <w:t>, which reduces the equation to</w:t>
      </w:r>
      <w:r w:rsidRPr="001F2FC7">
        <w:t>:</w:t>
      </w:r>
    </w:p>
    <w:p w14:paraId="0A9943B3" w14:textId="251D08C4" w:rsidR="001F2FC7" w:rsidRDefault="001F2FC7" w:rsidP="002216B4">
      <w:pPr>
        <w:spacing w:before="100" w:beforeAutospacing="1" w:after="100" w:afterAutospacing="1"/>
        <w:jc w:val="center"/>
      </w:pPr>
      <w:r>
        <w:rPr>
          <w:noProof/>
        </w:rPr>
        <w:drawing>
          <wp:inline distT="0" distB="0" distL="0" distR="0" wp14:anchorId="65E61DF8" wp14:editId="597D88C5">
            <wp:extent cx="3350275" cy="937713"/>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stretch>
                      <a:fillRect/>
                    </a:stretch>
                  </pic:blipFill>
                  <pic:spPr>
                    <a:xfrm>
                      <a:off x="0" y="0"/>
                      <a:ext cx="3365213" cy="941894"/>
                    </a:xfrm>
                    <a:prstGeom prst="rect">
                      <a:avLst/>
                    </a:prstGeom>
                  </pic:spPr>
                </pic:pic>
              </a:graphicData>
            </a:graphic>
          </wp:inline>
        </w:drawing>
      </w:r>
    </w:p>
    <w:p w14:paraId="228AB559" w14:textId="03E69CB9" w:rsidR="001F2FC7" w:rsidRDefault="0029756A" w:rsidP="0011509D">
      <w:pPr>
        <w:spacing w:before="100" w:beforeAutospacing="1" w:after="100" w:afterAutospacing="1"/>
      </w:pPr>
      <w:r>
        <w:t>Note</w:t>
      </w:r>
      <w:r w:rsidR="001F2FC7" w:rsidRPr="001F2FC7">
        <w:t xml:space="preserve"> the solutions for </w:t>
      </w:r>
      <w:r w:rsidR="00FA4435" w:rsidRPr="00FA4435">
        <w:rPr>
          <w:b/>
          <w:bCs/>
          <w:i/>
          <w:iCs/>
        </w:rPr>
        <w:t>U</w:t>
      </w:r>
      <w:r w:rsidR="001F2FC7" w:rsidRPr="001F2FC7">
        <w:t xml:space="preserve"> and </w:t>
      </w:r>
      <w:r w:rsidR="00FA4435" w:rsidRPr="00FA4435">
        <w:rPr>
          <w:b/>
          <w:bCs/>
          <w:i/>
          <w:iCs/>
        </w:rPr>
        <w:t>V</w:t>
      </w:r>
      <w:r w:rsidR="001F2FC7" w:rsidRPr="001F2FC7">
        <w:t xml:space="preserve"> are completely separate and analogous.  The least-squares sum we seek to minimize for </w:t>
      </w:r>
      <w:r w:rsidR="00FA4435" w:rsidRPr="00FA4435">
        <w:rPr>
          <w:b/>
          <w:bCs/>
          <w:i/>
          <w:iCs/>
        </w:rPr>
        <w:t>U</w:t>
      </w:r>
      <w:r w:rsidR="001F2FC7" w:rsidRPr="001F2FC7">
        <w:t xml:space="preserve"> is:</w:t>
      </w:r>
    </w:p>
    <w:p w14:paraId="3EB9320C" w14:textId="00EBF073" w:rsidR="001F2FC7" w:rsidRDefault="002216B4" w:rsidP="002216B4">
      <w:pPr>
        <w:spacing w:before="100" w:beforeAutospacing="1" w:after="100" w:afterAutospacing="1"/>
        <w:jc w:val="center"/>
      </w:pPr>
      <w:r>
        <w:rPr>
          <w:noProof/>
        </w:rPr>
        <w:drawing>
          <wp:inline distT="0" distB="0" distL="0" distR="0" wp14:anchorId="767425EB" wp14:editId="5DD4C1A4">
            <wp:extent cx="3051550" cy="64729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a:stretch>
                      <a:fillRect/>
                    </a:stretch>
                  </pic:blipFill>
                  <pic:spPr>
                    <a:xfrm>
                      <a:off x="0" y="0"/>
                      <a:ext cx="3094074" cy="656318"/>
                    </a:xfrm>
                    <a:prstGeom prst="rect">
                      <a:avLst/>
                    </a:prstGeom>
                  </pic:spPr>
                </pic:pic>
              </a:graphicData>
            </a:graphic>
          </wp:inline>
        </w:drawing>
      </w:r>
    </w:p>
    <w:p w14:paraId="544AD097" w14:textId="411709B3" w:rsidR="002216B4" w:rsidRDefault="002216B4" w:rsidP="001F2FC7">
      <w:pPr>
        <w:spacing w:before="100" w:beforeAutospacing="1" w:after="100" w:afterAutospacing="1"/>
      </w:pPr>
      <w:r>
        <w:t>This yields three simultaneous equations for the three unknown</w:t>
      </w:r>
      <w:r w:rsidR="0029756A">
        <w:t xml:space="preserve"> parameters</w:t>
      </w:r>
      <w:r>
        <w:t xml:space="preserve"> </w:t>
      </w:r>
      <w:r w:rsidR="00FA4435">
        <w:sym w:font="Symbol" w:char="F020"/>
      </w:r>
      <w:r w:rsidR="00FA4435" w:rsidRPr="00FA4435">
        <w:rPr>
          <w:b/>
          <w:bCs/>
        </w:rPr>
        <w:sym w:font="Symbol" w:char="F064"/>
      </w:r>
      <w:r w:rsidRPr="00FA4435">
        <w:rPr>
          <w:b/>
          <w:bCs/>
          <w:i/>
          <w:iCs/>
        </w:rPr>
        <w:t>u</w:t>
      </w:r>
      <w:r>
        <w:t xml:space="preserve">, </w:t>
      </w:r>
      <w:r w:rsidRPr="00FA4435">
        <w:rPr>
          <w:b/>
          <w:bCs/>
          <w:i/>
          <w:iCs/>
        </w:rPr>
        <w:t>A</w:t>
      </w:r>
      <w:r>
        <w:t xml:space="preserve">, and </w:t>
      </w:r>
      <w:r w:rsidRPr="00FA4435">
        <w:rPr>
          <w:b/>
          <w:bCs/>
          <w:i/>
          <w:iCs/>
        </w:rPr>
        <w:t>B</w:t>
      </w:r>
      <w:r>
        <w:t>.</w:t>
      </w:r>
    </w:p>
    <w:p w14:paraId="64349C7F" w14:textId="449CF409" w:rsidR="001F2FC7" w:rsidRDefault="002216B4" w:rsidP="002216B4">
      <w:pPr>
        <w:spacing w:before="100" w:beforeAutospacing="1" w:after="100" w:afterAutospacing="1"/>
        <w:jc w:val="center"/>
      </w:pPr>
      <w:r>
        <w:rPr>
          <w:noProof/>
        </w:rPr>
        <w:drawing>
          <wp:inline distT="0" distB="0" distL="0" distR="0" wp14:anchorId="5EF96D64" wp14:editId="0474BCF9">
            <wp:extent cx="3717235" cy="872915"/>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stretch>
                      <a:fillRect/>
                    </a:stretch>
                  </pic:blipFill>
                  <pic:spPr>
                    <a:xfrm>
                      <a:off x="0" y="0"/>
                      <a:ext cx="3731116" cy="876175"/>
                    </a:xfrm>
                    <a:prstGeom prst="rect">
                      <a:avLst/>
                    </a:prstGeom>
                  </pic:spPr>
                </pic:pic>
              </a:graphicData>
            </a:graphic>
          </wp:inline>
        </w:drawing>
      </w:r>
    </w:p>
    <w:p w14:paraId="571840FD" w14:textId="43C0365F" w:rsidR="002216B4" w:rsidRDefault="002216B4" w:rsidP="001F2FC7">
      <w:pPr>
        <w:spacing w:before="100" w:beforeAutospacing="1" w:after="100" w:afterAutospacing="1"/>
      </w:pPr>
      <w:r>
        <w:t>recognize that</w:t>
      </w:r>
      <w:r w:rsidR="001216B0">
        <w:t xml:space="preserve"> </w:t>
      </w:r>
      <w:r w:rsidR="001216B0">
        <w:sym w:font="Symbol" w:char="F053"/>
      </w:r>
      <w:r w:rsidRPr="001216B0">
        <w:rPr>
          <w:b/>
          <w:bCs/>
          <w:i/>
          <w:iCs/>
        </w:rPr>
        <w:t>x</w:t>
      </w:r>
      <w:r w:rsidRPr="001216B0">
        <w:rPr>
          <w:vertAlign w:val="subscript"/>
        </w:rPr>
        <w:t>i</w:t>
      </w:r>
      <w:r>
        <w:t xml:space="preserve"> = </w:t>
      </w:r>
      <w:r w:rsidR="001216B0">
        <w:sym w:font="Symbol" w:char="F053"/>
      </w:r>
      <w:proofErr w:type="spellStart"/>
      <w:r w:rsidR="001216B0">
        <w:rPr>
          <w:b/>
          <w:bCs/>
          <w:i/>
          <w:iCs/>
        </w:rPr>
        <w:t>u</w:t>
      </w:r>
      <w:r w:rsidR="001216B0" w:rsidRPr="001216B0">
        <w:rPr>
          <w:vertAlign w:val="subscript"/>
        </w:rPr>
        <w:t>i</w:t>
      </w:r>
      <w:proofErr w:type="spellEnd"/>
      <w:r>
        <w:t xml:space="preserve"> = 0, since they</w:t>
      </w:r>
      <w:r w:rsidR="001216B0">
        <w:t xml:space="preserve"> a</w:t>
      </w:r>
      <w:r>
        <w:t>re defined to be the residuals from the mean.  So that:</w:t>
      </w:r>
    </w:p>
    <w:p w14:paraId="2C5E4B5D" w14:textId="50513983" w:rsidR="002216B4" w:rsidRDefault="002216B4" w:rsidP="002216B4">
      <w:pPr>
        <w:spacing w:before="100" w:beforeAutospacing="1" w:after="100" w:afterAutospacing="1"/>
        <w:jc w:val="center"/>
      </w:pPr>
      <w:r>
        <w:rPr>
          <w:noProof/>
        </w:rPr>
        <w:drawing>
          <wp:inline distT="0" distB="0" distL="0" distR="0" wp14:anchorId="6EE8B4FF" wp14:editId="5D7DF7EC">
            <wp:extent cx="3666119" cy="1021108"/>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0"/>
                    <a:stretch>
                      <a:fillRect/>
                    </a:stretch>
                  </pic:blipFill>
                  <pic:spPr>
                    <a:xfrm>
                      <a:off x="0" y="0"/>
                      <a:ext cx="3687603" cy="1027092"/>
                    </a:xfrm>
                    <a:prstGeom prst="rect">
                      <a:avLst/>
                    </a:prstGeom>
                  </pic:spPr>
                </pic:pic>
              </a:graphicData>
            </a:graphic>
          </wp:inline>
        </w:drawing>
      </w:r>
    </w:p>
    <w:p w14:paraId="69727F5F" w14:textId="4756B6C9" w:rsidR="002216B4" w:rsidRDefault="001216B0" w:rsidP="001216B0">
      <w:pPr>
        <w:spacing w:before="100" w:beforeAutospacing="1" w:after="100" w:afterAutospacing="1"/>
      </w:pPr>
      <w:r>
        <w:t>Then, t</w:t>
      </w:r>
      <w:r w:rsidR="001F2FC7">
        <w:t>he solution for this system is:</w:t>
      </w:r>
    </w:p>
    <w:p w14:paraId="372A6D36" w14:textId="2775B376" w:rsidR="001F2FC7" w:rsidRDefault="002216B4" w:rsidP="002216B4">
      <w:pPr>
        <w:spacing w:before="100" w:beforeAutospacing="1" w:after="100" w:afterAutospacing="1"/>
        <w:jc w:val="center"/>
      </w:pPr>
      <w:r>
        <w:rPr>
          <w:noProof/>
        </w:rPr>
        <w:drawing>
          <wp:inline distT="0" distB="0" distL="0" distR="0" wp14:anchorId="682331A8" wp14:editId="3D19F26A">
            <wp:extent cx="2764892" cy="170566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stretch>
                      <a:fillRect/>
                    </a:stretch>
                  </pic:blipFill>
                  <pic:spPr>
                    <a:xfrm>
                      <a:off x="0" y="0"/>
                      <a:ext cx="2771445" cy="1709709"/>
                    </a:xfrm>
                    <a:prstGeom prst="rect">
                      <a:avLst/>
                    </a:prstGeom>
                  </pic:spPr>
                </pic:pic>
              </a:graphicData>
            </a:graphic>
          </wp:inline>
        </w:drawing>
      </w:r>
    </w:p>
    <w:p w14:paraId="0CCC06BD" w14:textId="71CE9039" w:rsidR="005F0139" w:rsidRDefault="005F0139" w:rsidP="002216B4">
      <w:pPr>
        <w:spacing w:before="100" w:beforeAutospacing="1" w:after="100" w:afterAutospacing="1"/>
      </w:pPr>
      <w:r>
        <w:lastRenderedPageBreak/>
        <w:t xml:space="preserve">The fact that </w:t>
      </w:r>
      <w:r>
        <w:sym w:font="Symbol" w:char="F020"/>
      </w:r>
      <w:r w:rsidRPr="006651C3">
        <w:rPr>
          <w:b/>
          <w:bCs/>
        </w:rPr>
        <w:sym w:font="Symbol" w:char="F064"/>
      </w:r>
      <w:r w:rsidRPr="006651C3">
        <w:rPr>
          <w:b/>
          <w:bCs/>
        </w:rPr>
        <w:t>u=0</w:t>
      </w:r>
      <w:r>
        <w:t xml:space="preserve"> simply states that if we adopt as </w:t>
      </w:r>
      <w:r w:rsidRPr="006651C3">
        <w:rPr>
          <w:b/>
          <w:bCs/>
        </w:rPr>
        <w:t>(X</w:t>
      </w:r>
      <w:r w:rsidRPr="006651C3">
        <w:rPr>
          <w:b/>
          <w:bCs/>
          <w:vertAlign w:val="subscript"/>
        </w:rPr>
        <w:t>0</w:t>
      </w:r>
      <w:r w:rsidRPr="006651C3">
        <w:rPr>
          <w:b/>
          <w:bCs/>
        </w:rPr>
        <w:t>,Y</w:t>
      </w:r>
      <w:r w:rsidRPr="006651C3">
        <w:rPr>
          <w:b/>
          <w:bCs/>
          <w:vertAlign w:val="subscript"/>
        </w:rPr>
        <w:t>0</w:t>
      </w:r>
      <w:r w:rsidRPr="006651C3">
        <w:rPr>
          <w:b/>
          <w:bCs/>
        </w:rPr>
        <w:t>)</w:t>
      </w:r>
      <w:r>
        <w:t xml:space="preserve"> the centroid </w:t>
      </w:r>
      <w:r w:rsidR="006651C3">
        <w:t xml:space="preserve">of the list stars </w:t>
      </w:r>
      <w:r>
        <w:t xml:space="preserve">in frame 1, then the least-squares solution for  </w:t>
      </w:r>
      <w:r w:rsidRPr="006651C3">
        <w:rPr>
          <w:b/>
          <w:bCs/>
        </w:rPr>
        <w:t>(U</w:t>
      </w:r>
      <w:r w:rsidRPr="006651C3">
        <w:rPr>
          <w:b/>
          <w:bCs/>
          <w:vertAlign w:val="subscript"/>
        </w:rPr>
        <w:t>0</w:t>
      </w:r>
      <w:r w:rsidRPr="006651C3">
        <w:rPr>
          <w:b/>
          <w:bCs/>
        </w:rPr>
        <w:t>,V</w:t>
      </w:r>
      <w:r w:rsidRPr="006651C3">
        <w:rPr>
          <w:b/>
          <w:bCs/>
          <w:vertAlign w:val="subscript"/>
        </w:rPr>
        <w:t>0</w:t>
      </w:r>
      <w:r w:rsidRPr="006651C3">
        <w:rPr>
          <w:b/>
          <w:bCs/>
        </w:rPr>
        <w:t>)</w:t>
      </w:r>
      <w:r>
        <w:t xml:space="preserve"> is simply the centroid</w:t>
      </w:r>
      <w:r w:rsidR="006651C3">
        <w:t xml:space="preserve"> of the list stars</w:t>
      </w:r>
      <w:r>
        <w:t xml:space="preserve"> in frame 2.   </w:t>
      </w:r>
    </w:p>
    <w:p w14:paraId="68BCD86A" w14:textId="67002D05" w:rsidR="002216B4" w:rsidRDefault="001F2FC7" w:rsidP="002216B4">
      <w:pPr>
        <w:spacing w:before="100" w:beforeAutospacing="1" w:after="100" w:afterAutospacing="1"/>
      </w:pPr>
      <w:r>
        <w:t>Finally</w:t>
      </w:r>
      <w:r w:rsidR="001216B0">
        <w:t>,</w:t>
      </w:r>
      <w:r>
        <w:t xml:space="preserve"> the </w:t>
      </w:r>
      <w:r w:rsidR="001216B0">
        <w:t>equation</w:t>
      </w:r>
      <w:r>
        <w:t xml:space="preserve"> for </w:t>
      </w:r>
      <w:r w:rsidRPr="001216B0">
        <w:rPr>
          <w:b/>
          <w:bCs/>
          <w:i/>
          <w:iCs/>
        </w:rPr>
        <w:t>U</w:t>
      </w:r>
      <w:r w:rsidR="001216B0" w:rsidRPr="001216B0">
        <w:rPr>
          <w:vertAlign w:val="subscript"/>
        </w:rPr>
        <w:t>*</w:t>
      </w:r>
      <w:r w:rsidR="002216B4">
        <w:t xml:space="preserve"> is:  </w:t>
      </w:r>
    </w:p>
    <w:p w14:paraId="0BA6DE98" w14:textId="55496234" w:rsidR="001F2FC7" w:rsidRDefault="002216B4" w:rsidP="002216B4">
      <w:pPr>
        <w:spacing w:before="100" w:beforeAutospacing="1" w:after="100" w:afterAutospacing="1"/>
        <w:jc w:val="center"/>
      </w:pPr>
      <w:r>
        <w:rPr>
          <w:noProof/>
        </w:rPr>
        <w:drawing>
          <wp:inline distT="0" distB="0" distL="0" distR="0" wp14:anchorId="06A7D86E" wp14:editId="52CE6DA3">
            <wp:extent cx="3731644" cy="36255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a:stretch>
                      <a:fillRect/>
                    </a:stretch>
                  </pic:blipFill>
                  <pic:spPr>
                    <a:xfrm>
                      <a:off x="0" y="0"/>
                      <a:ext cx="4023948" cy="390952"/>
                    </a:xfrm>
                    <a:prstGeom prst="rect">
                      <a:avLst/>
                    </a:prstGeom>
                  </pic:spPr>
                </pic:pic>
              </a:graphicData>
            </a:graphic>
          </wp:inline>
        </w:drawing>
      </w:r>
    </w:p>
    <w:p w14:paraId="54F3CED8" w14:textId="0CA43E5A" w:rsidR="001F2FC7" w:rsidRDefault="002216B4" w:rsidP="001F2FC7">
      <w:pPr>
        <w:spacing w:before="100" w:beforeAutospacing="1" w:after="100" w:afterAutospacing="1"/>
      </w:pPr>
      <w:r>
        <w:t xml:space="preserve">The solution for </w:t>
      </w:r>
      <w:r w:rsidRPr="001216B0">
        <w:rPr>
          <w:b/>
          <w:bCs/>
          <w:i/>
          <w:iCs/>
        </w:rPr>
        <w:t>V</w:t>
      </w:r>
      <w:r w:rsidRPr="001216B0">
        <w:rPr>
          <w:vertAlign w:val="subscript"/>
        </w:rPr>
        <w:t>*</w:t>
      </w:r>
      <w:r>
        <w:t xml:space="preserve"> is analogous</w:t>
      </w:r>
      <w:r w:rsidR="0029756A">
        <w:t xml:space="preserve"> to that for </w:t>
      </w:r>
      <w:r w:rsidR="0029756A">
        <w:rPr>
          <w:b/>
          <w:bCs/>
          <w:i/>
          <w:iCs/>
        </w:rPr>
        <w:t>U</w:t>
      </w:r>
      <w:r w:rsidR="0029756A" w:rsidRPr="001216B0">
        <w:rPr>
          <w:vertAlign w:val="subscript"/>
        </w:rPr>
        <w:t>*</w:t>
      </w:r>
      <w:r>
        <w:t>.</w:t>
      </w:r>
    </w:p>
    <w:p w14:paraId="04208459" w14:textId="0BB41C25" w:rsidR="001F2FC7" w:rsidRDefault="002216B4" w:rsidP="001F2FC7">
      <w:pPr>
        <w:spacing w:before="100" w:beforeAutospacing="1" w:after="100" w:afterAutospacing="1"/>
      </w:pPr>
      <w:r>
        <w:t xml:space="preserve">The same </w:t>
      </w:r>
      <w:r w:rsidR="0029756A">
        <w:t>can be expanded to evaluate</w:t>
      </w:r>
      <w:r>
        <w:t xml:space="preserve"> to evaluate the errors and include weighting in the calculation.  </w:t>
      </w:r>
      <w:r w:rsidR="0029756A">
        <w:t>Currently</w:t>
      </w:r>
      <w:r>
        <w:t xml:space="preserve">, all stars were treated to have equal weights.  </w:t>
      </w:r>
      <w:r w:rsidR="001216B0">
        <w:t>O</w:t>
      </w:r>
      <w:r>
        <w:t xml:space="preserve">ne </w:t>
      </w:r>
      <w:r w:rsidR="0029756A">
        <w:t>cou</w:t>
      </w:r>
      <w:r w:rsidR="005F0139">
        <w:t>l</w:t>
      </w:r>
      <w:r w:rsidR="0029756A">
        <w:t xml:space="preserve">d </w:t>
      </w:r>
      <w:r w:rsidR="001216B0">
        <w:t>also</w:t>
      </w:r>
      <w:r>
        <w:t xml:space="preserve"> examine residuals of the transformation to </w:t>
      </w:r>
      <w:r w:rsidR="00EE00B0">
        <w:t>determine whether any particular stars might either have bad measurements in one frame or the other</w:t>
      </w:r>
      <w:r w:rsidR="0029756A">
        <w:rPr>
          <w:rStyle w:val="FootnoteReference"/>
        </w:rPr>
        <w:footnoteReference w:id="25"/>
      </w:r>
      <w:r w:rsidR="001216B0">
        <w:t>,</w:t>
      </w:r>
      <w:r w:rsidR="00EE00B0">
        <w:t xml:space="preserve"> or whether one star or another might have some other, possibly scientifically interesting, reason to be discordant with the others.</w:t>
      </w:r>
    </w:p>
    <w:p w14:paraId="2443F37D" w14:textId="77777777" w:rsidR="00000AEB" w:rsidRDefault="0088372F" w:rsidP="001F2FC7">
      <w:pPr>
        <w:spacing w:before="100" w:beforeAutospacing="1" w:after="100" w:afterAutospacing="1"/>
      </w:pPr>
      <w:r>
        <w:t xml:space="preserve">The inverse linear terms are easy to calculate:  </w:t>
      </w:r>
    </w:p>
    <w:p w14:paraId="15184451" w14:textId="31FE90F9" w:rsidR="00000AEB" w:rsidRPr="001216B0" w:rsidRDefault="0088372F" w:rsidP="00000AEB">
      <w:pPr>
        <w:ind w:firstLine="720"/>
        <w:rPr>
          <w:b/>
          <w:bCs/>
          <w:i/>
          <w:iCs/>
        </w:rPr>
      </w:pPr>
      <w:r w:rsidRPr="001216B0">
        <w:rPr>
          <w:b/>
          <w:bCs/>
          <w:i/>
          <w:iCs/>
        </w:rPr>
        <w:t>A</w:t>
      </w:r>
      <w:r w:rsidRPr="001216B0">
        <w:rPr>
          <w:b/>
          <w:bCs/>
          <w:i/>
          <w:iCs/>
          <w:vertAlign w:val="superscript"/>
        </w:rPr>
        <w:sym w:font="Symbol" w:char="F02D"/>
      </w:r>
      <w:r w:rsidRPr="001216B0">
        <w:rPr>
          <w:b/>
          <w:bCs/>
          <w:i/>
          <w:iCs/>
          <w:vertAlign w:val="superscript"/>
        </w:rPr>
        <w:t>1</w:t>
      </w:r>
      <w:r w:rsidRPr="001216B0">
        <w:rPr>
          <w:b/>
          <w:bCs/>
          <w:i/>
          <w:iCs/>
        </w:rPr>
        <w:t xml:space="preserve"> </w:t>
      </w:r>
      <w:r w:rsidRPr="001216B0">
        <w:t>=</w:t>
      </w:r>
      <w:r w:rsidRPr="001216B0">
        <w:rPr>
          <w:b/>
          <w:bCs/>
          <w:i/>
          <w:iCs/>
        </w:rPr>
        <w:t xml:space="preserve"> </w:t>
      </w:r>
      <w:r w:rsidR="001216B0" w:rsidRPr="001216B0">
        <w:rPr>
          <w:b/>
          <w:bCs/>
          <w:i/>
          <w:iCs/>
        </w:rPr>
        <w:t xml:space="preserve"> </w:t>
      </w:r>
      <w:r w:rsidR="00000AEB" w:rsidRPr="001216B0">
        <w:rPr>
          <w:b/>
          <w:bCs/>
          <w:i/>
          <w:iCs/>
        </w:rPr>
        <w:t xml:space="preserve"> </w:t>
      </w:r>
      <w:r w:rsidRPr="001216B0">
        <w:rPr>
          <w:b/>
          <w:bCs/>
          <w:i/>
          <w:iCs/>
        </w:rPr>
        <w:t>D</w:t>
      </w:r>
      <w:r w:rsidR="001216B0">
        <w:rPr>
          <w:b/>
          <w:bCs/>
          <w:i/>
          <w:iCs/>
        </w:rPr>
        <w:t xml:space="preserve"> </w:t>
      </w:r>
      <w:r w:rsidRPr="001216B0">
        <w:t>/</w:t>
      </w:r>
      <w:r w:rsidR="001216B0">
        <w:t xml:space="preserve"> </w:t>
      </w:r>
      <w:r w:rsidRPr="001216B0">
        <w:t>(</w:t>
      </w:r>
      <w:r w:rsidRPr="001216B0">
        <w:rPr>
          <w:b/>
          <w:bCs/>
          <w:i/>
          <w:iCs/>
        </w:rPr>
        <w:t>AD</w:t>
      </w:r>
      <w:r w:rsidRPr="001216B0">
        <w:rPr>
          <w:b/>
          <w:bCs/>
          <w:i/>
          <w:iCs/>
        </w:rPr>
        <w:sym w:font="Symbol" w:char="F02D"/>
      </w:r>
      <w:r w:rsidRPr="001216B0">
        <w:rPr>
          <w:b/>
          <w:bCs/>
          <w:i/>
          <w:iCs/>
        </w:rPr>
        <w:t>BC</w:t>
      </w:r>
      <w:r w:rsidRPr="001216B0">
        <w:t>)</w:t>
      </w:r>
      <w:r w:rsidRPr="001216B0">
        <w:rPr>
          <w:b/>
          <w:bCs/>
          <w:i/>
          <w:iCs/>
        </w:rPr>
        <w:t xml:space="preserve">   </w:t>
      </w:r>
    </w:p>
    <w:p w14:paraId="343DC264" w14:textId="037170BC" w:rsidR="00000AEB" w:rsidRPr="001216B0" w:rsidRDefault="0088372F" w:rsidP="00000AEB">
      <w:pPr>
        <w:ind w:firstLine="720"/>
        <w:rPr>
          <w:b/>
          <w:bCs/>
          <w:i/>
          <w:iCs/>
        </w:rPr>
      </w:pPr>
      <w:r w:rsidRPr="001216B0">
        <w:rPr>
          <w:b/>
          <w:bCs/>
          <w:i/>
          <w:iCs/>
        </w:rPr>
        <w:t>B</w:t>
      </w:r>
      <w:r w:rsidRPr="001216B0">
        <w:rPr>
          <w:b/>
          <w:bCs/>
          <w:i/>
          <w:iCs/>
          <w:vertAlign w:val="superscript"/>
        </w:rPr>
        <w:sym w:font="Symbol" w:char="F02D"/>
      </w:r>
      <w:r w:rsidRPr="001216B0">
        <w:rPr>
          <w:b/>
          <w:bCs/>
          <w:i/>
          <w:iCs/>
          <w:vertAlign w:val="superscript"/>
        </w:rPr>
        <w:t>1</w:t>
      </w:r>
      <w:r w:rsidRPr="001216B0">
        <w:rPr>
          <w:b/>
          <w:bCs/>
          <w:i/>
          <w:iCs/>
        </w:rPr>
        <w:t xml:space="preserve"> </w:t>
      </w:r>
      <w:r w:rsidRPr="001216B0">
        <w:t>=</w:t>
      </w:r>
      <w:r w:rsidRPr="001216B0">
        <w:rPr>
          <w:b/>
          <w:bCs/>
          <w:i/>
          <w:iCs/>
        </w:rPr>
        <w:t xml:space="preserve"> </w:t>
      </w:r>
      <w:r w:rsidRPr="001216B0">
        <w:rPr>
          <w:b/>
          <w:bCs/>
          <w:i/>
          <w:iCs/>
        </w:rPr>
        <w:sym w:font="Symbol" w:char="F02D"/>
      </w:r>
      <w:r w:rsidRPr="001216B0">
        <w:rPr>
          <w:b/>
          <w:bCs/>
          <w:i/>
          <w:iCs/>
        </w:rPr>
        <w:t>B</w:t>
      </w:r>
      <w:r w:rsidR="001216B0">
        <w:rPr>
          <w:b/>
          <w:bCs/>
          <w:i/>
          <w:iCs/>
        </w:rPr>
        <w:t xml:space="preserve"> </w:t>
      </w:r>
      <w:r w:rsidRPr="001216B0">
        <w:t>/</w:t>
      </w:r>
      <w:r w:rsidR="001216B0">
        <w:t xml:space="preserve"> </w:t>
      </w:r>
      <w:r w:rsidRPr="001216B0">
        <w:t>(</w:t>
      </w:r>
      <w:r w:rsidRPr="001216B0">
        <w:rPr>
          <w:b/>
          <w:bCs/>
          <w:i/>
          <w:iCs/>
        </w:rPr>
        <w:t>AD</w:t>
      </w:r>
      <w:r w:rsidRPr="001216B0">
        <w:rPr>
          <w:b/>
          <w:bCs/>
          <w:i/>
          <w:iCs/>
        </w:rPr>
        <w:sym w:font="Symbol" w:char="F02D"/>
      </w:r>
      <w:r w:rsidRPr="001216B0">
        <w:rPr>
          <w:b/>
          <w:bCs/>
          <w:i/>
          <w:iCs/>
        </w:rPr>
        <w:t>BC</w:t>
      </w:r>
      <w:r w:rsidRPr="001216B0">
        <w:t>)</w:t>
      </w:r>
      <w:r w:rsidRPr="001216B0">
        <w:rPr>
          <w:b/>
          <w:bCs/>
          <w:i/>
          <w:iCs/>
        </w:rPr>
        <w:t xml:space="preserve">  </w:t>
      </w:r>
    </w:p>
    <w:p w14:paraId="4343D35A" w14:textId="7465E0E4" w:rsidR="00000AEB" w:rsidRPr="001216B0" w:rsidRDefault="00000AEB" w:rsidP="00000AEB">
      <w:pPr>
        <w:ind w:firstLine="720"/>
        <w:rPr>
          <w:b/>
          <w:bCs/>
          <w:i/>
          <w:iCs/>
        </w:rPr>
      </w:pPr>
      <w:r w:rsidRPr="001216B0">
        <w:rPr>
          <w:b/>
          <w:bCs/>
          <w:i/>
          <w:iCs/>
        </w:rPr>
        <w:t>C</w:t>
      </w:r>
      <w:r w:rsidR="0088372F" w:rsidRPr="001216B0">
        <w:rPr>
          <w:b/>
          <w:bCs/>
          <w:i/>
          <w:iCs/>
          <w:vertAlign w:val="superscript"/>
        </w:rPr>
        <w:sym w:font="Symbol" w:char="F02D"/>
      </w:r>
      <w:r w:rsidR="0088372F" w:rsidRPr="001216B0">
        <w:rPr>
          <w:b/>
          <w:bCs/>
          <w:i/>
          <w:iCs/>
          <w:vertAlign w:val="superscript"/>
        </w:rPr>
        <w:t>1</w:t>
      </w:r>
      <w:r w:rsidR="0088372F" w:rsidRPr="001216B0">
        <w:rPr>
          <w:b/>
          <w:bCs/>
          <w:i/>
          <w:iCs/>
        </w:rPr>
        <w:t xml:space="preserve"> </w:t>
      </w:r>
      <w:r w:rsidR="0088372F" w:rsidRPr="001216B0">
        <w:t>=</w:t>
      </w:r>
      <w:r w:rsidR="0088372F" w:rsidRPr="001216B0">
        <w:rPr>
          <w:b/>
          <w:bCs/>
          <w:i/>
          <w:iCs/>
        </w:rPr>
        <w:t xml:space="preserve"> </w:t>
      </w:r>
      <w:r w:rsidRPr="001216B0">
        <w:rPr>
          <w:b/>
          <w:bCs/>
          <w:i/>
          <w:iCs/>
        </w:rPr>
        <w:sym w:font="Symbol" w:char="F02D"/>
      </w:r>
      <w:r w:rsidRPr="001216B0">
        <w:rPr>
          <w:b/>
          <w:bCs/>
          <w:i/>
          <w:iCs/>
        </w:rPr>
        <w:t>C</w:t>
      </w:r>
      <w:r w:rsidR="001216B0">
        <w:rPr>
          <w:b/>
          <w:bCs/>
          <w:i/>
          <w:iCs/>
        </w:rPr>
        <w:t xml:space="preserve"> </w:t>
      </w:r>
      <w:r w:rsidR="0088372F" w:rsidRPr="001216B0">
        <w:t>/</w:t>
      </w:r>
      <w:r w:rsidR="001216B0">
        <w:t xml:space="preserve"> </w:t>
      </w:r>
      <w:r w:rsidR="0088372F" w:rsidRPr="001216B0">
        <w:t>(</w:t>
      </w:r>
      <w:r w:rsidR="0088372F" w:rsidRPr="001216B0">
        <w:rPr>
          <w:b/>
          <w:bCs/>
          <w:i/>
          <w:iCs/>
        </w:rPr>
        <w:t>AD</w:t>
      </w:r>
      <w:r w:rsidRPr="001216B0">
        <w:rPr>
          <w:b/>
          <w:bCs/>
          <w:i/>
          <w:iCs/>
        </w:rPr>
        <w:sym w:font="Symbol" w:char="F02D"/>
      </w:r>
      <w:r w:rsidR="0088372F" w:rsidRPr="001216B0">
        <w:rPr>
          <w:b/>
          <w:bCs/>
          <w:i/>
          <w:iCs/>
        </w:rPr>
        <w:t>BC</w:t>
      </w:r>
      <w:r w:rsidR="0088372F" w:rsidRPr="001216B0">
        <w:t>)</w:t>
      </w:r>
      <w:r w:rsidR="0088372F" w:rsidRPr="001216B0">
        <w:rPr>
          <w:b/>
          <w:bCs/>
          <w:i/>
          <w:iCs/>
        </w:rPr>
        <w:t xml:space="preserve">  </w:t>
      </w:r>
    </w:p>
    <w:p w14:paraId="216C0B69" w14:textId="5CF3147D" w:rsidR="00DF4131" w:rsidRPr="001216B0" w:rsidRDefault="00000AEB" w:rsidP="00000AEB">
      <w:pPr>
        <w:ind w:firstLine="720"/>
        <w:rPr>
          <w:b/>
          <w:bCs/>
        </w:rPr>
      </w:pPr>
      <w:r w:rsidRPr="001216B0">
        <w:rPr>
          <w:b/>
          <w:bCs/>
          <w:i/>
          <w:iCs/>
        </w:rPr>
        <w:t>D</w:t>
      </w:r>
      <w:r w:rsidR="0088372F" w:rsidRPr="001216B0">
        <w:rPr>
          <w:b/>
          <w:bCs/>
          <w:i/>
          <w:iCs/>
          <w:vertAlign w:val="superscript"/>
        </w:rPr>
        <w:sym w:font="Symbol" w:char="F02D"/>
      </w:r>
      <w:r w:rsidR="0088372F" w:rsidRPr="001216B0">
        <w:rPr>
          <w:b/>
          <w:bCs/>
          <w:i/>
          <w:iCs/>
          <w:vertAlign w:val="superscript"/>
        </w:rPr>
        <w:t>1</w:t>
      </w:r>
      <w:r w:rsidR="0088372F" w:rsidRPr="001216B0">
        <w:rPr>
          <w:b/>
          <w:bCs/>
          <w:i/>
          <w:iCs/>
        </w:rPr>
        <w:t xml:space="preserve"> </w:t>
      </w:r>
      <w:r w:rsidR="0088372F" w:rsidRPr="001216B0">
        <w:t>=</w:t>
      </w:r>
      <w:r w:rsidR="0088372F" w:rsidRPr="001216B0">
        <w:rPr>
          <w:b/>
          <w:bCs/>
          <w:i/>
          <w:iCs/>
        </w:rPr>
        <w:t xml:space="preserve"> </w:t>
      </w:r>
      <w:r w:rsidRPr="001216B0">
        <w:rPr>
          <w:b/>
          <w:bCs/>
          <w:i/>
          <w:iCs/>
        </w:rPr>
        <w:t xml:space="preserve"> </w:t>
      </w:r>
      <w:r w:rsidR="001216B0" w:rsidRPr="001216B0">
        <w:rPr>
          <w:b/>
          <w:bCs/>
          <w:i/>
          <w:iCs/>
        </w:rPr>
        <w:t xml:space="preserve"> </w:t>
      </w:r>
      <w:r w:rsidRPr="001216B0">
        <w:rPr>
          <w:b/>
          <w:bCs/>
          <w:i/>
          <w:iCs/>
        </w:rPr>
        <w:t>A</w:t>
      </w:r>
      <w:r w:rsidR="001216B0">
        <w:rPr>
          <w:b/>
          <w:bCs/>
          <w:i/>
          <w:iCs/>
        </w:rPr>
        <w:t xml:space="preserve"> </w:t>
      </w:r>
      <w:r w:rsidR="0088372F" w:rsidRPr="001216B0">
        <w:t>/</w:t>
      </w:r>
      <w:r w:rsidR="001216B0">
        <w:t xml:space="preserve"> </w:t>
      </w:r>
      <w:r w:rsidR="0088372F" w:rsidRPr="001216B0">
        <w:t>(</w:t>
      </w:r>
      <w:r w:rsidR="0088372F" w:rsidRPr="001216B0">
        <w:rPr>
          <w:b/>
          <w:bCs/>
          <w:i/>
          <w:iCs/>
        </w:rPr>
        <w:t>AD</w:t>
      </w:r>
      <w:r w:rsidRPr="001216B0">
        <w:rPr>
          <w:b/>
          <w:bCs/>
          <w:i/>
          <w:iCs/>
        </w:rPr>
        <w:sym w:font="Symbol" w:char="F02D"/>
      </w:r>
      <w:r w:rsidR="0088372F" w:rsidRPr="001216B0">
        <w:rPr>
          <w:b/>
          <w:bCs/>
          <w:i/>
          <w:iCs/>
        </w:rPr>
        <w:t>BC</w:t>
      </w:r>
      <w:r w:rsidR="0088372F" w:rsidRPr="001216B0">
        <w:t>)</w:t>
      </w:r>
      <w:r w:rsidR="0088372F" w:rsidRPr="001216B0">
        <w:rPr>
          <w:b/>
          <w:bCs/>
        </w:rPr>
        <w:t xml:space="preserve"> </w:t>
      </w:r>
      <w:r w:rsidR="00DF4131" w:rsidRPr="001216B0">
        <w:rPr>
          <w:b/>
          <w:bCs/>
        </w:rPr>
        <w:t xml:space="preserve"> </w:t>
      </w:r>
    </w:p>
    <w:p w14:paraId="54E7ACC3" w14:textId="39DF8D35" w:rsidR="001216B0" w:rsidRDefault="001216B0" w:rsidP="001F2FC7">
      <w:pPr>
        <w:spacing w:before="100" w:beforeAutospacing="1" w:after="100" w:afterAutospacing="1"/>
      </w:pPr>
      <w:r>
        <w:t>With the inverse terms, we can then compute</w:t>
      </w:r>
      <w:r w:rsidR="00415087">
        <w:t xml:space="preserve"> (</w:t>
      </w:r>
      <w:r w:rsidR="00415087" w:rsidRPr="00415087">
        <w:rPr>
          <w:b/>
          <w:bCs/>
          <w:i/>
          <w:iCs/>
        </w:rPr>
        <w:t>X</w:t>
      </w:r>
      <w:r w:rsidR="00415087" w:rsidRPr="00415087">
        <w:rPr>
          <w:vertAlign w:val="subscript"/>
        </w:rPr>
        <w:t>*</w:t>
      </w:r>
      <w:r w:rsidR="00415087">
        <w:t>,</w:t>
      </w:r>
      <w:r w:rsidR="00415087" w:rsidRPr="00415087">
        <w:rPr>
          <w:b/>
          <w:bCs/>
          <w:i/>
          <w:iCs/>
        </w:rPr>
        <w:t>Y</w:t>
      </w:r>
      <w:r w:rsidR="00415087" w:rsidRPr="00415087">
        <w:rPr>
          <w:vertAlign w:val="subscript"/>
        </w:rPr>
        <w:t>*</w:t>
      </w:r>
      <w:r w:rsidR="00415087">
        <w:t>)</w:t>
      </w:r>
      <w:r>
        <w:t>:</w:t>
      </w:r>
    </w:p>
    <w:p w14:paraId="5374E736" w14:textId="331A8B0B" w:rsidR="001216B0" w:rsidRDefault="001216B0" w:rsidP="00415087">
      <w:pPr>
        <w:jc w:val="center"/>
      </w:pPr>
      <w:r w:rsidRPr="001216B0">
        <w:rPr>
          <w:b/>
          <w:bCs/>
          <w:i/>
          <w:iCs/>
        </w:rPr>
        <w:t>X</w:t>
      </w:r>
      <w:r w:rsidRPr="001216B0">
        <w:rPr>
          <w:vertAlign w:val="subscript"/>
        </w:rPr>
        <w:t>*</w:t>
      </w:r>
      <w:r>
        <w:t xml:space="preserve"> = </w:t>
      </w:r>
      <w:r w:rsidR="005F0139" w:rsidRPr="001216B0">
        <w:rPr>
          <w:b/>
          <w:bCs/>
          <w:i/>
          <w:iCs/>
        </w:rPr>
        <w:t>X</w:t>
      </w:r>
      <w:r w:rsidR="005F0139" w:rsidRPr="00421DA4">
        <w:rPr>
          <w:vertAlign w:val="subscript"/>
        </w:rPr>
        <w:t>0</w:t>
      </w:r>
      <w:r w:rsidR="005F0139">
        <w:t xml:space="preserve"> </w:t>
      </w:r>
      <w:r>
        <w:t xml:space="preserve">+ </w:t>
      </w:r>
      <w:r w:rsidRPr="001216B0">
        <w:rPr>
          <w:b/>
          <w:bCs/>
        </w:rPr>
        <w:t>A</w:t>
      </w:r>
      <w:r w:rsidRPr="001216B0">
        <w:rPr>
          <w:b/>
          <w:bCs/>
          <w:vertAlign w:val="superscript"/>
        </w:rPr>
        <w:sym w:font="Symbol" w:char="F02D"/>
      </w:r>
      <w:r w:rsidRPr="001216B0">
        <w:rPr>
          <w:b/>
          <w:bCs/>
          <w:vertAlign w:val="superscript"/>
        </w:rPr>
        <w:t>1</w:t>
      </w:r>
      <w:r>
        <w:t xml:space="preserve"> ( </w:t>
      </w:r>
      <w:r>
        <w:rPr>
          <w:b/>
          <w:bCs/>
        </w:rPr>
        <w:t xml:space="preserve">U </w:t>
      </w:r>
      <w:r w:rsidRPr="001216B0">
        <w:rPr>
          <w:b/>
          <w:bCs/>
        </w:rPr>
        <w:sym w:font="Symbol" w:char="F02D"/>
      </w:r>
      <w:r>
        <w:rPr>
          <w:b/>
          <w:bCs/>
        </w:rPr>
        <w:t xml:space="preserve"> U</w:t>
      </w:r>
      <w:r w:rsidRPr="001216B0">
        <w:rPr>
          <w:b/>
          <w:bCs/>
          <w:vertAlign w:val="subscript"/>
        </w:rPr>
        <w:t>0</w:t>
      </w:r>
      <w:r w:rsidRPr="001216B0">
        <w:t>)</w:t>
      </w:r>
      <w:r>
        <w:t xml:space="preserve"> + </w:t>
      </w:r>
      <w:r>
        <w:rPr>
          <w:b/>
          <w:bCs/>
        </w:rPr>
        <w:t>B</w:t>
      </w:r>
      <w:r w:rsidRPr="001216B0">
        <w:rPr>
          <w:b/>
          <w:bCs/>
          <w:vertAlign w:val="superscript"/>
        </w:rPr>
        <w:sym w:font="Symbol" w:char="F02D"/>
      </w:r>
      <w:r w:rsidRPr="001216B0">
        <w:rPr>
          <w:b/>
          <w:bCs/>
          <w:vertAlign w:val="superscript"/>
        </w:rPr>
        <w:t>1</w:t>
      </w:r>
      <w:r>
        <w:rPr>
          <w:b/>
          <w:bCs/>
          <w:vertAlign w:val="superscript"/>
        </w:rPr>
        <w:t xml:space="preserve"> </w:t>
      </w:r>
      <w:r w:rsidRPr="001216B0">
        <w:t>(</w:t>
      </w:r>
      <w:r>
        <w:rPr>
          <w:b/>
          <w:bCs/>
        </w:rPr>
        <w:t xml:space="preserve">V </w:t>
      </w:r>
      <w:r w:rsidRPr="001216B0">
        <w:rPr>
          <w:b/>
          <w:bCs/>
        </w:rPr>
        <w:sym w:font="Symbol" w:char="F02D"/>
      </w:r>
      <w:r>
        <w:rPr>
          <w:b/>
          <w:bCs/>
        </w:rPr>
        <w:t xml:space="preserve"> V</w:t>
      </w:r>
      <w:r w:rsidRPr="001216B0">
        <w:rPr>
          <w:b/>
          <w:bCs/>
          <w:vertAlign w:val="subscript"/>
        </w:rPr>
        <w:t>0</w:t>
      </w:r>
      <w:r w:rsidRPr="001216B0">
        <w:t>)</w:t>
      </w:r>
    </w:p>
    <w:p w14:paraId="2370B854" w14:textId="03AFEA32" w:rsidR="00415087" w:rsidRDefault="00415087" w:rsidP="00415087">
      <w:pPr>
        <w:jc w:val="center"/>
      </w:pPr>
      <w:r>
        <w:rPr>
          <w:b/>
          <w:bCs/>
          <w:i/>
          <w:iCs/>
        </w:rPr>
        <w:t>Y</w:t>
      </w:r>
      <w:r w:rsidRPr="001216B0">
        <w:rPr>
          <w:vertAlign w:val="subscript"/>
        </w:rPr>
        <w:t>*</w:t>
      </w:r>
      <w:r>
        <w:t xml:space="preserve"> = </w:t>
      </w:r>
      <w:r w:rsidR="005F0139">
        <w:rPr>
          <w:b/>
          <w:bCs/>
          <w:i/>
          <w:iCs/>
        </w:rPr>
        <w:t>Y</w:t>
      </w:r>
      <w:r w:rsidR="005F0139" w:rsidRPr="00421DA4">
        <w:rPr>
          <w:vertAlign w:val="subscript"/>
        </w:rPr>
        <w:t>0</w:t>
      </w:r>
      <w:r w:rsidR="005F0139">
        <w:t xml:space="preserve"> </w:t>
      </w:r>
      <w:r>
        <w:t xml:space="preserve">+ </w:t>
      </w:r>
      <w:r>
        <w:rPr>
          <w:b/>
          <w:bCs/>
        </w:rPr>
        <w:t>C</w:t>
      </w:r>
      <w:r w:rsidRPr="001216B0">
        <w:rPr>
          <w:b/>
          <w:bCs/>
          <w:vertAlign w:val="superscript"/>
        </w:rPr>
        <w:sym w:font="Symbol" w:char="F02D"/>
      </w:r>
      <w:r w:rsidRPr="001216B0">
        <w:rPr>
          <w:b/>
          <w:bCs/>
          <w:vertAlign w:val="superscript"/>
        </w:rPr>
        <w:t>1</w:t>
      </w:r>
      <w:r>
        <w:t xml:space="preserve"> ( </w:t>
      </w:r>
      <w:r>
        <w:rPr>
          <w:b/>
          <w:bCs/>
        </w:rPr>
        <w:t xml:space="preserve">U </w:t>
      </w:r>
      <w:r w:rsidRPr="001216B0">
        <w:rPr>
          <w:b/>
          <w:bCs/>
        </w:rPr>
        <w:sym w:font="Symbol" w:char="F02D"/>
      </w:r>
      <w:r>
        <w:rPr>
          <w:b/>
          <w:bCs/>
        </w:rPr>
        <w:t xml:space="preserve"> U</w:t>
      </w:r>
      <w:r w:rsidRPr="001216B0">
        <w:rPr>
          <w:b/>
          <w:bCs/>
          <w:vertAlign w:val="subscript"/>
        </w:rPr>
        <w:t>0</w:t>
      </w:r>
      <w:r w:rsidRPr="001216B0">
        <w:t>)</w:t>
      </w:r>
      <w:r>
        <w:t xml:space="preserve"> + </w:t>
      </w:r>
      <w:r>
        <w:rPr>
          <w:b/>
          <w:bCs/>
        </w:rPr>
        <w:t>D</w:t>
      </w:r>
      <w:r w:rsidRPr="001216B0">
        <w:rPr>
          <w:b/>
          <w:bCs/>
          <w:vertAlign w:val="superscript"/>
        </w:rPr>
        <w:sym w:font="Symbol" w:char="F02D"/>
      </w:r>
      <w:r w:rsidRPr="001216B0">
        <w:rPr>
          <w:b/>
          <w:bCs/>
          <w:vertAlign w:val="superscript"/>
        </w:rPr>
        <w:t>1</w:t>
      </w:r>
      <w:r>
        <w:rPr>
          <w:b/>
          <w:bCs/>
          <w:vertAlign w:val="superscript"/>
        </w:rPr>
        <w:t xml:space="preserve"> </w:t>
      </w:r>
      <w:r w:rsidRPr="001216B0">
        <w:t>(</w:t>
      </w:r>
      <w:r>
        <w:rPr>
          <w:b/>
          <w:bCs/>
        </w:rPr>
        <w:t xml:space="preserve">V </w:t>
      </w:r>
      <w:r w:rsidRPr="001216B0">
        <w:rPr>
          <w:b/>
          <w:bCs/>
        </w:rPr>
        <w:sym w:font="Symbol" w:char="F02D"/>
      </w:r>
      <w:r>
        <w:rPr>
          <w:b/>
          <w:bCs/>
        </w:rPr>
        <w:t xml:space="preserve"> V</w:t>
      </w:r>
      <w:r w:rsidRPr="001216B0">
        <w:rPr>
          <w:b/>
          <w:bCs/>
          <w:vertAlign w:val="subscript"/>
        </w:rPr>
        <w:t>0</w:t>
      </w:r>
      <w:r w:rsidRPr="001216B0">
        <w:t>)</w:t>
      </w:r>
    </w:p>
    <w:p w14:paraId="1A6D6FD7" w14:textId="77777777" w:rsidR="00415087" w:rsidRDefault="00415087" w:rsidP="00415087">
      <w:pPr>
        <w:jc w:val="center"/>
      </w:pPr>
    </w:p>
    <w:p w14:paraId="53209FA5" w14:textId="6A8708D1" w:rsidR="001F2FC7" w:rsidRDefault="001216B0" w:rsidP="001F2FC7">
      <w:pPr>
        <w:spacing w:before="100" w:beforeAutospacing="1" w:after="100" w:afterAutospacing="1"/>
      </w:pPr>
      <w:r>
        <w:t xml:space="preserve">There are </w:t>
      </w:r>
      <w:r w:rsidR="00CA0726">
        <w:t xml:space="preserve">also </w:t>
      </w:r>
      <w:r>
        <w:t>equations that estimate the errors in the linear transformation based on the residuals, but that is beyond the scope of the effort here.</w:t>
      </w:r>
    </w:p>
    <w:p w14:paraId="22841407" w14:textId="444EA1A7" w:rsidR="00E300FC" w:rsidRPr="006E6F72" w:rsidRDefault="00E300FC" w:rsidP="006E6F72">
      <w:pPr>
        <w:spacing w:before="100" w:beforeAutospacing="1" w:after="100" w:afterAutospacing="1"/>
      </w:pPr>
      <w:r>
        <w:rPr>
          <w:rFonts w:ascii="Times" w:hAnsi="Times"/>
          <w:color w:val="000000"/>
          <w:sz w:val="18"/>
          <w:szCs w:val="18"/>
        </w:rPr>
        <w:br w:type="page"/>
      </w:r>
    </w:p>
    <w:p w14:paraId="355A710C" w14:textId="223B6932" w:rsidR="00571A1B" w:rsidRPr="004A052D" w:rsidRDefault="00571A1B" w:rsidP="00571A1B">
      <w:pPr>
        <w:pStyle w:val="HeadSect"/>
        <w:numPr>
          <w:ilvl w:val="0"/>
          <w:numId w:val="0"/>
        </w:numPr>
        <w:ind w:left="504" w:hanging="504"/>
        <w:rPr>
          <w:sz w:val="36"/>
          <w:szCs w:val="32"/>
        </w:rPr>
      </w:pPr>
      <w:r w:rsidRPr="004A052D">
        <w:rPr>
          <w:sz w:val="36"/>
          <w:szCs w:val="32"/>
        </w:rPr>
        <w:lastRenderedPageBreak/>
        <w:t xml:space="preserve">Appendix </w:t>
      </w:r>
      <w:r w:rsidR="00630558">
        <w:rPr>
          <w:sz w:val="36"/>
          <w:szCs w:val="32"/>
        </w:rPr>
        <w:t>Z</w:t>
      </w:r>
      <w:r w:rsidRPr="004A052D">
        <w:rPr>
          <w:sz w:val="36"/>
          <w:szCs w:val="32"/>
        </w:rPr>
        <w:t>:  Planned/</w:t>
      </w:r>
      <w:r w:rsidR="00F629B6">
        <w:rPr>
          <w:sz w:val="36"/>
          <w:szCs w:val="32"/>
        </w:rPr>
        <w:t>P</w:t>
      </w:r>
      <w:r w:rsidR="00F629B6" w:rsidRPr="004A052D">
        <w:rPr>
          <w:sz w:val="36"/>
          <w:szCs w:val="32"/>
        </w:rPr>
        <w:t xml:space="preserve">ossible </w:t>
      </w:r>
      <w:r w:rsidR="00F629B6">
        <w:rPr>
          <w:sz w:val="36"/>
          <w:szCs w:val="32"/>
        </w:rPr>
        <w:t>F</w:t>
      </w:r>
      <w:r w:rsidR="00F629B6" w:rsidRPr="004A052D">
        <w:rPr>
          <w:sz w:val="36"/>
          <w:szCs w:val="32"/>
        </w:rPr>
        <w:t xml:space="preserve">uture </w:t>
      </w:r>
      <w:r w:rsidR="00F629B6">
        <w:rPr>
          <w:sz w:val="36"/>
          <w:szCs w:val="32"/>
        </w:rPr>
        <w:t>I</w:t>
      </w:r>
      <w:r w:rsidR="00F629B6" w:rsidRPr="004A052D">
        <w:rPr>
          <w:sz w:val="36"/>
          <w:szCs w:val="32"/>
        </w:rPr>
        <w:t>mprovements</w:t>
      </w:r>
    </w:p>
    <w:p w14:paraId="774790D1" w14:textId="25EBF708" w:rsidR="00571A1B" w:rsidRDefault="00571A1B" w:rsidP="00571A1B">
      <w:pPr>
        <w:pStyle w:val="BodyNoIndent"/>
        <w:jc w:val="left"/>
      </w:pPr>
      <w:r>
        <w:t xml:space="preserve">While </w:t>
      </w:r>
      <w:r w:rsidRPr="003D3B0C">
        <w:rPr>
          <w:rFonts w:ascii="Courier" w:hAnsi="Courier"/>
        </w:rPr>
        <w:t>hst1pass</w:t>
      </w:r>
      <w:r>
        <w:t xml:space="preserve"> was originally designed only for relatively isolated medium-to-bright point sources, it is still possible to use it for other applications</w:t>
      </w:r>
      <w:r w:rsidR="00F629B6">
        <w:t xml:space="preserve"> given some enhancements to the code</w:t>
      </w:r>
      <w:r>
        <w:t xml:space="preserve">.  Some of these improvements are easier than others, and </w:t>
      </w:r>
      <w:r w:rsidR="003E0185">
        <w:t xml:space="preserve">initial progress has already been made for </w:t>
      </w:r>
      <w:r>
        <w:t xml:space="preserve">some of them.  Users </w:t>
      </w:r>
      <w:r w:rsidR="005D4A1B">
        <w:t xml:space="preserve">that </w:t>
      </w:r>
      <w:r>
        <w:t xml:space="preserve">would find </w:t>
      </w:r>
      <w:r w:rsidR="005D4A1B">
        <w:t>particular</w:t>
      </w:r>
      <w:r>
        <w:t xml:space="preserve"> improvements useful to their science goals</w:t>
      </w:r>
      <w:r w:rsidR="005D4A1B">
        <w:t xml:space="preserve"> are encouraged to send their comments, and any specifi</w:t>
      </w:r>
      <w:r w:rsidR="00B2420E">
        <w:t>c</w:t>
      </w:r>
      <w:r w:rsidR="005D4A1B">
        <w:t xml:space="preserve"> use cases, to </w:t>
      </w:r>
      <w:r w:rsidR="005D4A1B" w:rsidRPr="00421DA4">
        <w:rPr>
          <w:b/>
          <w:bCs/>
          <w:color w:val="0070C0"/>
        </w:rPr>
        <w:t>help@stsci.edu</w:t>
      </w:r>
      <w:r>
        <w:t xml:space="preserve">.  When </w:t>
      </w:r>
      <w:r w:rsidR="005D4A1B">
        <w:t xml:space="preserve">new </w:t>
      </w:r>
      <w:r>
        <w:t xml:space="preserve">features are implemented, we will provide </w:t>
      </w:r>
      <w:r w:rsidR="005D4A1B">
        <w:t xml:space="preserve">update </w:t>
      </w:r>
      <w:r w:rsidR="006E6F72">
        <w:t xml:space="preserve">the </w:t>
      </w:r>
      <w:r w:rsidR="006E6F72" w:rsidRPr="00421DA4">
        <w:rPr>
          <w:rFonts w:ascii="Courier" w:hAnsi="Courier"/>
        </w:rPr>
        <w:t>NEWS.txt</w:t>
      </w:r>
      <w:r w:rsidR="006E6F72">
        <w:t xml:space="preserve"> file </w:t>
      </w:r>
      <w:r>
        <w:t xml:space="preserve">on the </w:t>
      </w:r>
      <w:r w:rsidRPr="006E6F72">
        <w:rPr>
          <w:rFonts w:ascii="Courier" w:hAnsi="Courier"/>
        </w:rPr>
        <w:t>hst1pass</w:t>
      </w:r>
      <w:r>
        <w:t xml:space="preserve"> </w:t>
      </w:r>
      <w:r w:rsidR="006E6F72">
        <w:t xml:space="preserve">website </w:t>
      </w:r>
      <w:r>
        <w:t xml:space="preserve">and the users-manual documentation </w:t>
      </w:r>
      <w:r w:rsidR="006E6F72">
        <w:t xml:space="preserve">will be updated </w:t>
      </w:r>
      <w:r>
        <w:t>as well</w:t>
      </w:r>
      <w:r w:rsidR="005D4A1B">
        <w:t xml:space="preserve"> (on the same site given in </w:t>
      </w:r>
      <w:r w:rsidR="005D4A1B" w:rsidRPr="00421DA4">
        <w:rPr>
          <w:b/>
          <w:bCs/>
          <w:color w:val="0070C0"/>
        </w:rPr>
        <w:t>Section 2</w:t>
      </w:r>
      <w:r w:rsidR="005D4A1B">
        <w:t>)</w:t>
      </w:r>
      <w:r>
        <w:t>.</w:t>
      </w:r>
      <w:r w:rsidR="006E6F72">
        <w:t xml:space="preserve">  </w:t>
      </w:r>
      <w:r w:rsidR="005D4A1B">
        <w:t>Note that this ISR will not be updated going forward.</w:t>
      </w:r>
    </w:p>
    <w:p w14:paraId="6A4CC426" w14:textId="77777777" w:rsidR="00F33E00" w:rsidRDefault="00F33E00" w:rsidP="00571A1B">
      <w:pPr>
        <w:pStyle w:val="BodyNoIndent"/>
        <w:jc w:val="left"/>
        <w:rPr>
          <w:b/>
          <w:bCs/>
          <w:sz w:val="28"/>
          <w:szCs w:val="28"/>
        </w:rPr>
      </w:pPr>
    </w:p>
    <w:p w14:paraId="509E8B3F" w14:textId="3E1882AC" w:rsidR="00571A1B" w:rsidRPr="00A664D1" w:rsidRDefault="00F33E00" w:rsidP="00571A1B">
      <w:pPr>
        <w:pStyle w:val="BodyNoIndent"/>
        <w:jc w:val="left"/>
        <w:rPr>
          <w:b/>
          <w:bCs/>
          <w:sz w:val="28"/>
          <w:szCs w:val="28"/>
        </w:rPr>
      </w:pPr>
      <w:r>
        <w:rPr>
          <w:b/>
          <w:bCs/>
          <w:sz w:val="28"/>
          <w:szCs w:val="28"/>
        </w:rPr>
        <w:t>Z.1</w:t>
      </w:r>
      <w:r w:rsidR="00571A1B" w:rsidRPr="00A664D1">
        <w:rPr>
          <w:b/>
          <w:bCs/>
          <w:sz w:val="28"/>
          <w:szCs w:val="28"/>
        </w:rPr>
        <w:t xml:space="preserve"> </w:t>
      </w:r>
      <w:r w:rsidR="00571A1B">
        <w:rPr>
          <w:b/>
          <w:bCs/>
          <w:sz w:val="28"/>
          <w:szCs w:val="28"/>
        </w:rPr>
        <w:t xml:space="preserve"> Forced</w:t>
      </w:r>
      <w:r>
        <w:rPr>
          <w:b/>
          <w:bCs/>
          <w:sz w:val="28"/>
          <w:szCs w:val="28"/>
        </w:rPr>
        <w:t xml:space="preserve"> / Driven</w:t>
      </w:r>
      <w:r w:rsidR="00571A1B">
        <w:rPr>
          <w:b/>
          <w:bCs/>
          <w:sz w:val="28"/>
          <w:szCs w:val="28"/>
        </w:rPr>
        <w:t xml:space="preserve"> Photometry</w:t>
      </w:r>
    </w:p>
    <w:p w14:paraId="6D50E00D" w14:textId="6D5119BB" w:rsidR="00571A1B" w:rsidRDefault="00571A1B" w:rsidP="00571A1B">
      <w:pPr>
        <w:pStyle w:val="BodyNoIndent"/>
        <w:tabs>
          <w:tab w:val="clear" w:pos="4770"/>
          <w:tab w:val="left" w:pos="3186"/>
        </w:tabs>
        <w:jc w:val="left"/>
      </w:pPr>
      <w:r>
        <w:t xml:space="preserve">The </w:t>
      </w:r>
      <w:r w:rsidRPr="00A26864">
        <w:rPr>
          <w:rFonts w:ascii="Courier" w:hAnsi="Courier"/>
        </w:rPr>
        <w:t>hst1pass</w:t>
      </w:r>
      <w:r>
        <w:t xml:space="preserve"> routine is primarily designed </w:t>
      </w:r>
      <w:r w:rsidR="005D4A1B">
        <w:t xml:space="preserve">as a </w:t>
      </w:r>
      <w:r>
        <w:t xml:space="preserve">find-then-phot application for </w:t>
      </w:r>
      <w:r w:rsidR="00B2420E">
        <w:t xml:space="preserve">moderate to high S/N </w:t>
      </w:r>
      <w:r>
        <w:t xml:space="preserve">isolated stars.  As such, it typically searches the image for stars using </w:t>
      </w:r>
      <w:r w:rsidR="005D4A1B">
        <w:t xml:space="preserve">specified </w:t>
      </w:r>
      <w:r>
        <w:t xml:space="preserve">star-finding criteria and </w:t>
      </w:r>
      <w:r w:rsidR="005D4A1B">
        <w:t>employs</w:t>
      </w:r>
      <w:r>
        <w:t xml:space="preserve"> a PSF to solve for the position and flux for each source.</w:t>
      </w:r>
    </w:p>
    <w:p w14:paraId="52B04FB4" w14:textId="312CB10B" w:rsidR="00571A1B" w:rsidRDefault="00571A1B" w:rsidP="00571A1B">
      <w:pPr>
        <w:pStyle w:val="BodyNoIndent"/>
        <w:tabs>
          <w:tab w:val="clear" w:pos="4770"/>
          <w:tab w:val="left" w:pos="3186"/>
        </w:tabs>
        <w:jc w:val="left"/>
      </w:pPr>
      <w:r>
        <w:t xml:space="preserve">It should be possible to run </w:t>
      </w:r>
      <w:r w:rsidRPr="00A26864">
        <w:rPr>
          <w:rFonts w:ascii="Courier" w:hAnsi="Courier"/>
        </w:rPr>
        <w:t>hst1pass</w:t>
      </w:r>
      <w:r>
        <w:t xml:space="preserve"> in “forced photometry” mode</w:t>
      </w:r>
      <w:r w:rsidR="005D4A1B">
        <w:t xml:space="preserve"> where</w:t>
      </w:r>
      <w:r>
        <w:t xml:space="preserve"> the user </w:t>
      </w:r>
      <w:r w:rsidR="005D4A1B">
        <w:t xml:space="preserve">would supply </w:t>
      </w:r>
      <w:r>
        <w:t xml:space="preserve">a list of positions, and the routine </w:t>
      </w:r>
      <w:r w:rsidR="005D4A1B">
        <w:t xml:space="preserve">would </w:t>
      </w:r>
      <w:r>
        <w:t xml:space="preserve">make its measurements at the specific input locations.  This mode </w:t>
      </w:r>
      <w:r w:rsidR="00F33E00">
        <w:t>would be invoked</w:t>
      </w:r>
      <w:r>
        <w:t xml:space="preserve"> with </w:t>
      </w:r>
      <w:r w:rsidRPr="005F7CD9">
        <w:rPr>
          <w:rFonts w:ascii="Courier" w:hAnsi="Courier"/>
          <w:b/>
          <w:bCs/>
        </w:rPr>
        <w:t>FORCED=</w:t>
      </w:r>
      <w:proofErr w:type="spellStart"/>
      <w:r w:rsidRPr="005F7CD9">
        <w:rPr>
          <w:rFonts w:ascii="Courier" w:hAnsi="Courier"/>
          <w:b/>
          <w:bCs/>
        </w:rPr>
        <w:t>forcelist.xy</w:t>
      </w:r>
      <w:proofErr w:type="spellEnd"/>
      <w:r>
        <w:t xml:space="preserve"> or </w:t>
      </w:r>
      <w:r w:rsidRPr="005F7CD9">
        <w:rPr>
          <w:rFonts w:ascii="Courier" w:hAnsi="Courier"/>
          <w:b/>
          <w:bCs/>
        </w:rPr>
        <w:t>FORCED=</w:t>
      </w:r>
      <w:proofErr w:type="spellStart"/>
      <w:r w:rsidRPr="005F7CD9">
        <w:rPr>
          <w:rFonts w:ascii="Courier" w:hAnsi="Courier"/>
          <w:b/>
          <w:bCs/>
        </w:rPr>
        <w:t>forcelist.</w:t>
      </w:r>
      <w:r>
        <w:rPr>
          <w:rFonts w:ascii="Courier" w:hAnsi="Courier"/>
          <w:b/>
          <w:bCs/>
        </w:rPr>
        <w:t>uv</w:t>
      </w:r>
      <w:proofErr w:type="spellEnd"/>
      <w:r>
        <w:t xml:space="preserve">.  As with the artificial stars, </w:t>
      </w:r>
      <w:r w:rsidRPr="007F3309">
        <w:rPr>
          <w:rFonts w:ascii="Courier" w:hAnsi="Courier"/>
        </w:rPr>
        <w:t>xy</w:t>
      </w:r>
      <w:r>
        <w:t xml:space="preserve"> positions </w:t>
      </w:r>
      <w:r w:rsidR="005D4A1B">
        <w:t xml:space="preserve">would </w:t>
      </w:r>
      <w:r>
        <w:t xml:space="preserve">be assumed to be in the raw detector frame and the </w:t>
      </w:r>
      <w:proofErr w:type="spellStart"/>
      <w:r w:rsidRPr="007F3309">
        <w:rPr>
          <w:rFonts w:ascii="Courier" w:hAnsi="Courier"/>
        </w:rPr>
        <w:t>uv</w:t>
      </w:r>
      <w:proofErr w:type="spellEnd"/>
      <w:r>
        <w:t xml:space="preserve"> positions </w:t>
      </w:r>
      <w:r w:rsidR="005D4A1B">
        <w:t xml:space="preserve">would </w:t>
      </w:r>
      <w:r>
        <w:t xml:space="preserve">be in the reference frame (accessed via the </w:t>
      </w:r>
      <w:r w:rsidR="00F33E00">
        <w:rPr>
          <w:rFonts w:ascii="Courier" w:hAnsi="Courier"/>
        </w:rPr>
        <w:t>_</w:t>
      </w:r>
      <w:r w:rsidRPr="005F7CD9">
        <w:rPr>
          <w:rFonts w:ascii="Courier" w:hAnsi="Courier"/>
        </w:rPr>
        <w:t>mat</w:t>
      </w:r>
      <w:r>
        <w:t xml:space="preserve"> file derived from </w:t>
      </w:r>
      <w:r w:rsidRPr="005F7CD9">
        <w:rPr>
          <w:rFonts w:ascii="Courier" w:hAnsi="Courier"/>
        </w:rPr>
        <w:t>hst2collate</w:t>
      </w:r>
      <w:r>
        <w:t xml:space="preserve">).  The photometry mode is specified on the command line in the usual way, with PSF-fitting or aperture photometry </w:t>
      </w:r>
      <w:r>
        <w:sym w:font="Symbol" w:char="F0BE"/>
      </w:r>
      <w:r>
        <w:t xml:space="preserve"> but the measurement </w:t>
      </w:r>
      <w:r w:rsidR="005D4A1B">
        <w:t xml:space="preserve">would </w:t>
      </w:r>
      <w:r>
        <w:t>be done without solving for the position.</w:t>
      </w:r>
      <w:r w:rsidR="00F33E00">
        <w:t xml:space="preserve">  Alternatively, a driven mode could use the list as a starting point and measure both flux and position</w:t>
      </w:r>
      <w:r w:rsidR="00B2420E">
        <w:t xml:space="preserve"> for each star in the list</w:t>
      </w:r>
      <w:r w:rsidR="00F33E00">
        <w:t>.</w:t>
      </w:r>
    </w:p>
    <w:p w14:paraId="02C13053" w14:textId="534E5963" w:rsidR="00571A1B" w:rsidRDefault="00571A1B" w:rsidP="00571A1B">
      <w:pPr>
        <w:pStyle w:val="BodyNoIndent"/>
        <w:tabs>
          <w:tab w:val="clear" w:pos="4770"/>
          <w:tab w:val="left" w:pos="3186"/>
        </w:tabs>
        <w:jc w:val="left"/>
      </w:pPr>
      <w:r>
        <w:t xml:space="preserve">When forced photometry is used, a flux is reported, irrespective of whether it is positive or negative.  </w:t>
      </w:r>
      <w:r w:rsidR="00950F36">
        <w:t xml:space="preserve">Thus, </w:t>
      </w:r>
      <w:r w:rsidR="00B61390">
        <w:t>if</w:t>
      </w:r>
      <w:r w:rsidR="00950F36">
        <w:t xml:space="preserve"> a</w:t>
      </w:r>
      <w:r w:rsidR="00B61390">
        <w:t xml:space="preserve"> </w:t>
      </w:r>
      <w:r w:rsidR="00B61390" w:rsidRPr="00B61390">
        <w:rPr>
          <w:rFonts w:ascii="Courier" w:hAnsi="Courier"/>
        </w:rPr>
        <w:t>FORCED</w:t>
      </w:r>
      <w:r w:rsidR="00950F36">
        <w:t xml:space="preserve"> mode is implemented</w:t>
      </w:r>
      <w:r w:rsidR="00B61390">
        <w:t xml:space="preserve">, then we </w:t>
      </w:r>
      <w:r w:rsidR="00950F36">
        <w:t xml:space="preserve">would </w:t>
      </w:r>
      <w:r w:rsidR="00B61390">
        <w:t xml:space="preserve">also enable the output of </w:t>
      </w:r>
      <w:r w:rsidR="00B61390" w:rsidRPr="00B61390">
        <w:rPr>
          <w:rFonts w:ascii="Courier" w:hAnsi="Courier"/>
          <w:b/>
          <w:bCs/>
        </w:rPr>
        <w:t>z</w:t>
      </w:r>
      <w:r w:rsidR="00B61390">
        <w:t xml:space="preserve">, the measured flux.  Currently that is not critical, since all </w:t>
      </w:r>
      <w:r w:rsidR="00950F36">
        <w:t xml:space="preserve">found </w:t>
      </w:r>
      <w:r w:rsidR="00B61390">
        <w:t xml:space="preserve">sources are centered on positive peaks and </w:t>
      </w:r>
      <w:r w:rsidR="00950F36">
        <w:t xml:space="preserve">hence </w:t>
      </w:r>
      <w:r w:rsidR="00B61390">
        <w:t xml:space="preserve">should be have a positive flux </w:t>
      </w:r>
      <w:r w:rsidR="00950F36">
        <w:t xml:space="preserve">and </w:t>
      </w:r>
      <w:r w:rsidR="00B61390">
        <w:t xml:space="preserve">a defined instrumental magnitude </w:t>
      </w:r>
      <w:r w:rsidR="00B61390" w:rsidRPr="00B61390">
        <w:rPr>
          <w:rFonts w:ascii="Courier" w:hAnsi="Courier"/>
          <w:b/>
          <w:bCs/>
        </w:rPr>
        <w:t>m</w:t>
      </w:r>
      <w:r w:rsidR="00B61390">
        <w:t>.</w:t>
      </w:r>
    </w:p>
    <w:p w14:paraId="48678970" w14:textId="6E0268F8" w:rsidR="00571A1B" w:rsidRDefault="00F53E2D" w:rsidP="00571A1B">
      <w:pPr>
        <w:pStyle w:val="BodyNoIndent"/>
        <w:jc w:val="left"/>
      </w:pPr>
      <w:r>
        <w:t xml:space="preserve">A forced-mode photometry option would allow </w:t>
      </w:r>
      <w:r w:rsidRPr="00F53E2D">
        <w:rPr>
          <w:rFonts w:ascii="Courier" w:hAnsi="Courier"/>
        </w:rPr>
        <w:t>hst1pass</w:t>
      </w:r>
      <w:r>
        <w:t xml:space="preserve"> to go faint and measure 1- or 2- sigma stars that cannot be found reliably in individual images.  A list of such stars </w:t>
      </w:r>
      <w:r w:rsidR="00950F36">
        <w:t xml:space="preserve">could </w:t>
      </w:r>
      <w:r>
        <w:t xml:space="preserve">be generated from a drizzled stack, </w:t>
      </w:r>
      <w:r w:rsidR="00BF74F0">
        <w:t>even if</w:t>
      </w:r>
      <w:r>
        <w:t xml:space="preserve"> they might be better measured by forced photometry on individual exposures.</w:t>
      </w:r>
      <w:r w:rsidR="00BF74F0">
        <w:t xml:space="preserve">  A forced photometry reduction would be able to include CTE corrections specific to each observation of each source.</w:t>
      </w:r>
    </w:p>
    <w:p w14:paraId="23357031" w14:textId="77777777" w:rsidR="00F53E2D" w:rsidRDefault="00F53E2D" w:rsidP="00571A1B">
      <w:pPr>
        <w:pStyle w:val="BodyNoIndent"/>
        <w:jc w:val="left"/>
      </w:pPr>
    </w:p>
    <w:p w14:paraId="47106AC0" w14:textId="2DD73852" w:rsidR="00571A1B" w:rsidRPr="00A664D1" w:rsidRDefault="00B61390" w:rsidP="00571A1B">
      <w:pPr>
        <w:pStyle w:val="BodyNoIndent"/>
        <w:jc w:val="left"/>
        <w:rPr>
          <w:b/>
          <w:bCs/>
          <w:sz w:val="28"/>
          <w:szCs w:val="28"/>
        </w:rPr>
      </w:pPr>
      <w:r>
        <w:rPr>
          <w:b/>
          <w:bCs/>
          <w:sz w:val="28"/>
          <w:szCs w:val="28"/>
        </w:rPr>
        <w:t xml:space="preserve">Z.2 </w:t>
      </w:r>
      <w:r w:rsidR="0033550B">
        <w:rPr>
          <w:b/>
          <w:bCs/>
          <w:sz w:val="28"/>
          <w:szCs w:val="28"/>
        </w:rPr>
        <w:t xml:space="preserve"> </w:t>
      </w:r>
      <w:r w:rsidR="00571A1B">
        <w:rPr>
          <w:b/>
          <w:bCs/>
          <w:sz w:val="28"/>
          <w:szCs w:val="28"/>
        </w:rPr>
        <w:t>Two-</w:t>
      </w:r>
      <w:r w:rsidR="00A30DD7">
        <w:rPr>
          <w:b/>
          <w:bCs/>
          <w:sz w:val="28"/>
          <w:szCs w:val="28"/>
        </w:rPr>
        <w:t>Star Fitting</w:t>
      </w:r>
    </w:p>
    <w:p w14:paraId="68A6E685" w14:textId="2A895D40" w:rsidR="00950F36" w:rsidRDefault="00571A1B" w:rsidP="00571A1B">
      <w:pPr>
        <w:pStyle w:val="BodyNoIndent"/>
        <w:tabs>
          <w:tab w:val="clear" w:pos="4770"/>
          <w:tab w:val="left" w:pos="3186"/>
        </w:tabs>
        <w:jc w:val="left"/>
      </w:pPr>
      <w:r>
        <w:t xml:space="preserve">As </w:t>
      </w:r>
      <w:r w:rsidR="00950F36">
        <w:t xml:space="preserve">the </w:t>
      </w:r>
      <w:r>
        <w:t xml:space="preserve">name suggests, </w:t>
      </w:r>
      <w:r w:rsidRPr="00A26864">
        <w:rPr>
          <w:rFonts w:ascii="Courier" w:hAnsi="Courier"/>
        </w:rPr>
        <w:t>hst1pass</w:t>
      </w:r>
      <w:r>
        <w:t xml:space="preserve"> does one</w:t>
      </w:r>
      <w:r w:rsidR="00950F36">
        <w:t xml:space="preserve"> </w:t>
      </w:r>
      <w:r>
        <w:t>pass</w:t>
      </w:r>
      <w:r w:rsidR="00950F36">
        <w:t xml:space="preserve"> of</w:t>
      </w:r>
      <w:r>
        <w:t xml:space="preserve"> photometry</w:t>
      </w:r>
      <w:r w:rsidR="00950F36">
        <w:t xml:space="preserve"> and astrometry, distinguishing</w:t>
      </w:r>
      <w:r>
        <w:t xml:space="preserve"> it from routines that perform multiple passes through an image, first identify</w:t>
      </w:r>
      <w:r w:rsidR="00BF74F0">
        <w:t>ing</w:t>
      </w:r>
      <w:r>
        <w:t xml:space="preserve"> the bright stars, </w:t>
      </w:r>
      <w:r w:rsidR="00BF74F0">
        <w:t xml:space="preserve">removing </w:t>
      </w:r>
      <w:r>
        <w:t>them, then find</w:t>
      </w:r>
      <w:r w:rsidR="00BF74F0">
        <w:t>ing</w:t>
      </w:r>
      <w:r>
        <w:t xml:space="preserve"> fainter stars in the subtracted residuals.  Executing multiple waves of finding is well beyond the scope of this </w:t>
      </w:r>
      <w:r w:rsidR="00950F36" w:rsidRPr="00421DA4">
        <w:rPr>
          <w:rFonts w:ascii="Courier" w:hAnsi="Courier"/>
        </w:rPr>
        <w:t>hst1pass</w:t>
      </w:r>
      <w:r>
        <w:t xml:space="preserve">.  </w:t>
      </w:r>
      <w:r w:rsidR="00950F36">
        <w:t xml:space="preserve">Users seeking that capability could run something akin to DAOPHOT on drizzled image stacks, perhaps using </w:t>
      </w:r>
      <w:r w:rsidR="00950F36" w:rsidRPr="00421DA4">
        <w:rPr>
          <w:rFonts w:ascii="Courier" w:hAnsi="Courier"/>
        </w:rPr>
        <w:t>hst1pass</w:t>
      </w:r>
      <w:r w:rsidR="00950F36">
        <w:t xml:space="preserve"> to introduce artificial stars.</w:t>
      </w:r>
      <w:r w:rsidR="003921F0">
        <w:t xml:space="preserve"> </w:t>
      </w:r>
    </w:p>
    <w:p w14:paraId="2823C278" w14:textId="28C40167" w:rsidR="00571A1B" w:rsidRDefault="00571A1B" w:rsidP="00571A1B">
      <w:pPr>
        <w:pStyle w:val="BodyNoIndent"/>
        <w:tabs>
          <w:tab w:val="clear" w:pos="4770"/>
          <w:tab w:val="left" w:pos="3186"/>
        </w:tabs>
        <w:jc w:val="left"/>
      </w:pPr>
      <w:r>
        <w:lastRenderedPageBreak/>
        <w:t xml:space="preserve">However, even without running multiple passes, </w:t>
      </w:r>
      <w:r w:rsidR="00950F36">
        <w:t>one could</w:t>
      </w:r>
      <w:r>
        <w:t xml:space="preserve"> consider the 2-star case separately from the crowded star-field case.  Th</w:t>
      </w:r>
      <w:r w:rsidR="00950F36">
        <w:t>e 2-star</w:t>
      </w:r>
      <w:r>
        <w:t xml:space="preserve"> case arises quite commonly in HST images, as most stars in the field are members of binaries</w:t>
      </w:r>
      <w:r w:rsidR="00A57FEE">
        <w:t xml:space="preserve"> but not multiple systems</w:t>
      </w:r>
      <w:r>
        <w:t xml:space="preserve">.  Therefore, </w:t>
      </w:r>
      <w:r w:rsidR="00950F36">
        <w:t xml:space="preserve">one potential option would be to update </w:t>
      </w:r>
      <w:r w:rsidRPr="006A33F2">
        <w:rPr>
          <w:rFonts w:ascii="Courier" w:hAnsi="Courier"/>
        </w:rPr>
        <w:t>hst1pass</w:t>
      </w:r>
      <w:r>
        <w:t xml:space="preserve"> to search for star pairs and, when found, to analyze them with the PSF.  </w:t>
      </w:r>
      <w:r w:rsidR="00950F36">
        <w:t>Suc</w:t>
      </w:r>
      <w:r w:rsidR="00BF74F0">
        <w:t>h</w:t>
      </w:r>
      <w:r w:rsidR="00950F36">
        <w:t xml:space="preserve"> an </w:t>
      </w:r>
      <w:r w:rsidR="00BF74F0">
        <w:t xml:space="preserve">PSF-based </w:t>
      </w:r>
      <w:r w:rsidR="00950F36">
        <w:t>analysis</w:t>
      </w:r>
      <w:r>
        <w:t xml:space="preserve"> is often </w:t>
      </w:r>
      <w:r w:rsidR="00A30DD7">
        <w:t xml:space="preserve">required </w:t>
      </w:r>
      <w:r>
        <w:t>to measure star separation</w:t>
      </w:r>
      <w:r w:rsidR="00A30DD7">
        <w:t>s</w:t>
      </w:r>
      <w:r>
        <w:t xml:space="preserve"> or flux ratios</w:t>
      </w:r>
      <w:r w:rsidR="00BF74F0">
        <w:t xml:space="preserve"> for stars that are close enough to have their PSFs overlap</w:t>
      </w:r>
      <w:r>
        <w:t>.</w:t>
      </w:r>
    </w:p>
    <w:p w14:paraId="4875B9AF" w14:textId="77777777" w:rsidR="006F5F8A" w:rsidRDefault="006F5F8A" w:rsidP="006F5F8A">
      <w:pPr>
        <w:pStyle w:val="BodyNoIndent"/>
        <w:jc w:val="left"/>
        <w:rPr>
          <w:b/>
          <w:bCs/>
          <w:sz w:val="28"/>
          <w:szCs w:val="28"/>
        </w:rPr>
      </w:pPr>
    </w:p>
    <w:p w14:paraId="67614BDC" w14:textId="188AF50E" w:rsidR="006F5F8A" w:rsidRDefault="006F5F8A" w:rsidP="006F5F8A">
      <w:pPr>
        <w:pStyle w:val="BodyNoIndent"/>
        <w:jc w:val="left"/>
        <w:rPr>
          <w:b/>
          <w:bCs/>
          <w:sz w:val="28"/>
          <w:szCs w:val="28"/>
        </w:rPr>
      </w:pPr>
      <w:r>
        <w:rPr>
          <w:b/>
          <w:bCs/>
          <w:sz w:val="28"/>
          <w:szCs w:val="28"/>
        </w:rPr>
        <w:t>Z.3</w:t>
      </w:r>
      <w:r w:rsidRPr="00A664D1">
        <w:rPr>
          <w:b/>
          <w:bCs/>
          <w:sz w:val="28"/>
          <w:szCs w:val="28"/>
        </w:rPr>
        <w:t xml:space="preserve"> </w:t>
      </w:r>
      <w:r>
        <w:rPr>
          <w:b/>
          <w:bCs/>
          <w:sz w:val="28"/>
          <w:szCs w:val="28"/>
        </w:rPr>
        <w:t xml:space="preserve"> Limited </w:t>
      </w:r>
      <w:r w:rsidR="00A30DD7">
        <w:rPr>
          <w:b/>
          <w:bCs/>
          <w:sz w:val="28"/>
          <w:szCs w:val="28"/>
        </w:rPr>
        <w:t>Multi</w:t>
      </w:r>
      <w:r>
        <w:rPr>
          <w:b/>
          <w:bCs/>
          <w:sz w:val="28"/>
          <w:szCs w:val="28"/>
        </w:rPr>
        <w:t>-</w:t>
      </w:r>
      <w:r w:rsidR="00A30DD7">
        <w:rPr>
          <w:b/>
          <w:bCs/>
          <w:sz w:val="28"/>
          <w:szCs w:val="28"/>
        </w:rPr>
        <w:t>Pass</w:t>
      </w:r>
      <w:r>
        <w:rPr>
          <w:b/>
          <w:bCs/>
          <w:sz w:val="28"/>
          <w:szCs w:val="28"/>
        </w:rPr>
        <w:t>?</w:t>
      </w:r>
    </w:p>
    <w:p w14:paraId="1AA8163C" w14:textId="48E8746F" w:rsidR="006F5F8A" w:rsidRDefault="0033550B" w:rsidP="006F5F8A">
      <w:pPr>
        <w:pStyle w:val="BodyNoIndent"/>
        <w:jc w:val="left"/>
        <w:rPr>
          <w:b/>
          <w:bCs/>
          <w:sz w:val="28"/>
          <w:szCs w:val="28"/>
        </w:rPr>
      </w:pPr>
      <w:r>
        <w:t xml:space="preserve">One could branch out beyond the 2-star fits to a limited multi-star fitting procedure.  It would be </w:t>
      </w:r>
      <w:r w:rsidR="00A30DD7">
        <w:t xml:space="preserve">difficult </w:t>
      </w:r>
      <w:r>
        <w:t>to identify multiple stars that are too close to each other</w:t>
      </w:r>
      <w:r w:rsidR="00A30DD7">
        <w:t>, as that would require</w:t>
      </w:r>
      <w:r>
        <w:t xml:space="preserve"> multiple dithered exposures to improve the resolution present in a single exposure.  But it should not be impossible to propose an iterative scheme that finds and measures stars separated by more than 2 pixels, and includes the neighbor stars in the fits.</w:t>
      </w:r>
    </w:p>
    <w:p w14:paraId="4CCF3738" w14:textId="77777777" w:rsidR="00571A1B" w:rsidRDefault="00571A1B" w:rsidP="00571A1B">
      <w:pPr>
        <w:pStyle w:val="BodyNoIndent"/>
        <w:jc w:val="left"/>
      </w:pPr>
    </w:p>
    <w:p w14:paraId="4486397C" w14:textId="18C7B1ED" w:rsidR="00571A1B" w:rsidRPr="00A664D1" w:rsidRDefault="00A57FEE" w:rsidP="00571A1B">
      <w:pPr>
        <w:pStyle w:val="BodyNoIndent"/>
        <w:tabs>
          <w:tab w:val="clear" w:pos="4770"/>
          <w:tab w:val="left" w:pos="3048"/>
        </w:tabs>
        <w:jc w:val="left"/>
        <w:rPr>
          <w:b/>
          <w:bCs/>
          <w:sz w:val="28"/>
          <w:szCs w:val="28"/>
        </w:rPr>
      </w:pPr>
      <w:r>
        <w:rPr>
          <w:b/>
          <w:bCs/>
          <w:sz w:val="28"/>
          <w:szCs w:val="28"/>
        </w:rPr>
        <w:t>Z.</w:t>
      </w:r>
      <w:r w:rsidR="006F5F8A">
        <w:rPr>
          <w:b/>
          <w:bCs/>
          <w:sz w:val="28"/>
          <w:szCs w:val="28"/>
        </w:rPr>
        <w:t>4</w:t>
      </w:r>
      <w:r w:rsidR="00571A1B" w:rsidRPr="00A664D1">
        <w:rPr>
          <w:b/>
          <w:bCs/>
          <w:sz w:val="28"/>
          <w:szCs w:val="28"/>
        </w:rPr>
        <w:t xml:space="preserve"> </w:t>
      </w:r>
      <w:r w:rsidR="00571A1B">
        <w:rPr>
          <w:b/>
          <w:bCs/>
          <w:sz w:val="28"/>
          <w:szCs w:val="28"/>
        </w:rPr>
        <w:t xml:space="preserve"> Gaussian </w:t>
      </w:r>
      <w:r w:rsidR="00A30DD7">
        <w:rPr>
          <w:b/>
          <w:bCs/>
          <w:sz w:val="28"/>
          <w:szCs w:val="28"/>
        </w:rPr>
        <w:t>Fitting</w:t>
      </w:r>
      <w:r w:rsidR="00571A1B">
        <w:rPr>
          <w:b/>
          <w:bCs/>
          <w:sz w:val="28"/>
          <w:szCs w:val="28"/>
        </w:rPr>
        <w:tab/>
      </w:r>
    </w:p>
    <w:p w14:paraId="528EC6E9" w14:textId="0ACAAE5B" w:rsidR="00A57FEE" w:rsidRDefault="00571A1B" w:rsidP="00571A1B">
      <w:pPr>
        <w:pStyle w:val="BodyNoIndent"/>
        <w:tabs>
          <w:tab w:val="clear" w:pos="4770"/>
          <w:tab w:val="left" w:pos="3186"/>
        </w:tabs>
        <w:jc w:val="left"/>
      </w:pPr>
      <w:r>
        <w:t xml:space="preserve">In addition to providing a mechanism for measuring binaries, </w:t>
      </w:r>
      <w:r w:rsidRPr="003960CF">
        <w:rPr>
          <w:rFonts w:ascii="Courier" w:hAnsi="Courier"/>
        </w:rPr>
        <w:t>hst1pass</w:t>
      </w:r>
      <w:r>
        <w:t xml:space="preserve"> could also provide a limited capability for measuring resolved objects.  </w:t>
      </w:r>
      <w:r w:rsidR="00A30DD7">
        <w:t xml:space="preserve">Such a </w:t>
      </w:r>
      <w:r>
        <w:t>mechanism could be useful to have within</w:t>
      </w:r>
      <w:r w:rsidR="00A30DD7">
        <w:t xml:space="preserve"> the code</w:t>
      </w:r>
      <w:r>
        <w:t xml:space="preserve"> because it is hard to measure such things without proper treatment of the PSF</w:t>
      </w:r>
      <w:r w:rsidR="00A30DD7">
        <w:t>.  S</w:t>
      </w:r>
      <w:r>
        <w:t xml:space="preserve">ince </w:t>
      </w:r>
      <w:r w:rsidRPr="003960CF">
        <w:rPr>
          <w:rFonts w:ascii="Courier" w:hAnsi="Courier"/>
        </w:rPr>
        <w:t>hst1pass</w:t>
      </w:r>
      <w:r>
        <w:t xml:space="preserve"> knows how to </w:t>
      </w:r>
      <w:r w:rsidR="00A30DD7">
        <w:t xml:space="preserve">perform </w:t>
      </w:r>
      <w:r>
        <w:t xml:space="preserve">accurate fits to pixels with the PSF, it </w:t>
      </w:r>
      <w:r w:rsidR="00A30DD7">
        <w:t xml:space="preserve">could make </w:t>
      </w:r>
      <w:r>
        <w:t xml:space="preserve">sense to </w:t>
      </w:r>
      <w:r w:rsidR="00A30DD7">
        <w:t xml:space="preserve">include a </w:t>
      </w:r>
      <w:r>
        <w:t>simplistic approach to profile fitting</w:t>
      </w:r>
      <w:r w:rsidR="00A30DD7">
        <w:t xml:space="preserve">, perhaps even to measure </w:t>
      </w:r>
      <w:r w:rsidR="00A57FEE">
        <w:t>a Gaussian with a point source at the center.</w:t>
      </w:r>
    </w:p>
    <w:p w14:paraId="0B08D136" w14:textId="77777777" w:rsidR="00571A1B" w:rsidRDefault="00571A1B" w:rsidP="00571A1B">
      <w:pPr>
        <w:pStyle w:val="BodyNoIndent"/>
        <w:tabs>
          <w:tab w:val="clear" w:pos="4770"/>
          <w:tab w:val="left" w:pos="3186"/>
        </w:tabs>
        <w:jc w:val="left"/>
      </w:pPr>
    </w:p>
    <w:p w14:paraId="6C4EBA90" w14:textId="1C8F8CD6" w:rsidR="00571A1B" w:rsidRPr="00A664D1" w:rsidRDefault="00F53E2D" w:rsidP="00571A1B">
      <w:pPr>
        <w:pStyle w:val="BodyNoIndent"/>
        <w:jc w:val="left"/>
        <w:rPr>
          <w:b/>
          <w:bCs/>
          <w:sz w:val="28"/>
          <w:szCs w:val="28"/>
        </w:rPr>
      </w:pPr>
      <w:r>
        <w:rPr>
          <w:b/>
          <w:bCs/>
          <w:sz w:val="28"/>
          <w:szCs w:val="28"/>
        </w:rPr>
        <w:t>Z.</w:t>
      </w:r>
      <w:r w:rsidR="006F5F8A">
        <w:rPr>
          <w:b/>
          <w:bCs/>
          <w:sz w:val="28"/>
          <w:szCs w:val="28"/>
        </w:rPr>
        <w:t>5</w:t>
      </w:r>
      <w:r w:rsidR="00571A1B" w:rsidRPr="00A664D1">
        <w:rPr>
          <w:b/>
          <w:bCs/>
          <w:sz w:val="28"/>
          <w:szCs w:val="28"/>
        </w:rPr>
        <w:t xml:space="preserve"> </w:t>
      </w:r>
      <w:r w:rsidR="00571A1B">
        <w:rPr>
          <w:b/>
          <w:bCs/>
          <w:sz w:val="28"/>
          <w:szCs w:val="28"/>
        </w:rPr>
        <w:t xml:space="preserve"> Errors in </w:t>
      </w:r>
      <w:r w:rsidR="00A30DD7">
        <w:rPr>
          <w:b/>
          <w:bCs/>
          <w:sz w:val="28"/>
          <w:szCs w:val="28"/>
        </w:rPr>
        <w:t>Quantities</w:t>
      </w:r>
    </w:p>
    <w:p w14:paraId="2F48C8C3" w14:textId="7D9BB100" w:rsidR="00F53E2D" w:rsidRDefault="00F53E2D" w:rsidP="00571A1B">
      <w:pPr>
        <w:pStyle w:val="BodyNoIndent"/>
        <w:jc w:val="left"/>
      </w:pPr>
      <w:r>
        <w:t xml:space="preserve">The </w:t>
      </w:r>
      <w:r w:rsidRPr="00F53E2D">
        <w:rPr>
          <w:rFonts w:ascii="Courier" w:hAnsi="Courier"/>
        </w:rPr>
        <w:t>hst1pass</w:t>
      </w:r>
      <w:r>
        <w:t xml:space="preserve"> routine includes a simple scaled error estimate output quantity “e” that represents in a </w:t>
      </w:r>
      <w:r w:rsidR="00A30DD7">
        <w:t>roughly</w:t>
      </w:r>
      <w:r>
        <w:t xml:space="preserve"> what the fractional error in photometry or pixel location should be.  More detailed errors </w:t>
      </w:r>
      <w:r w:rsidR="00A30DD7">
        <w:t xml:space="preserve">could </w:t>
      </w:r>
      <w:r>
        <w:t xml:space="preserve">be calculated from the residuals to fits. </w:t>
      </w:r>
    </w:p>
    <w:p w14:paraId="1A31E8D4" w14:textId="77777777" w:rsidR="00F53E2D" w:rsidRDefault="00F53E2D" w:rsidP="00F53E2D">
      <w:pPr>
        <w:pStyle w:val="BodyNoIndent"/>
        <w:tabs>
          <w:tab w:val="clear" w:pos="4770"/>
          <w:tab w:val="left" w:pos="3186"/>
        </w:tabs>
        <w:jc w:val="left"/>
      </w:pPr>
    </w:p>
    <w:p w14:paraId="07BDDAB8" w14:textId="3387298F" w:rsidR="00F53E2D" w:rsidRPr="00A664D1" w:rsidRDefault="00F53E2D" w:rsidP="00F53E2D">
      <w:pPr>
        <w:pStyle w:val="BodyNoIndent"/>
        <w:jc w:val="left"/>
        <w:rPr>
          <w:b/>
          <w:bCs/>
          <w:sz w:val="28"/>
          <w:szCs w:val="28"/>
        </w:rPr>
      </w:pPr>
      <w:r>
        <w:rPr>
          <w:b/>
          <w:bCs/>
          <w:sz w:val="28"/>
          <w:szCs w:val="28"/>
        </w:rPr>
        <w:t>Z.</w:t>
      </w:r>
      <w:r w:rsidR="006F5F8A">
        <w:rPr>
          <w:b/>
          <w:bCs/>
          <w:sz w:val="28"/>
          <w:szCs w:val="28"/>
        </w:rPr>
        <w:t>6</w:t>
      </w:r>
      <w:r w:rsidRPr="00A664D1">
        <w:rPr>
          <w:b/>
          <w:bCs/>
          <w:sz w:val="28"/>
          <w:szCs w:val="28"/>
        </w:rPr>
        <w:t xml:space="preserve"> </w:t>
      </w:r>
      <w:r>
        <w:rPr>
          <w:b/>
          <w:bCs/>
          <w:sz w:val="28"/>
          <w:szCs w:val="28"/>
        </w:rPr>
        <w:t xml:space="preserve"> </w:t>
      </w:r>
      <w:r w:rsidR="00A30DD7">
        <w:rPr>
          <w:b/>
          <w:bCs/>
          <w:sz w:val="28"/>
          <w:szCs w:val="28"/>
        </w:rPr>
        <w:t>Options Beyond</w:t>
      </w:r>
      <w:r w:rsidR="00F26066">
        <w:rPr>
          <w:b/>
          <w:bCs/>
          <w:sz w:val="28"/>
          <w:szCs w:val="28"/>
        </w:rPr>
        <w:t xml:space="preserve"> PSF-</w:t>
      </w:r>
      <w:r w:rsidR="00A30DD7">
        <w:rPr>
          <w:b/>
          <w:bCs/>
          <w:sz w:val="28"/>
          <w:szCs w:val="28"/>
        </w:rPr>
        <w:t xml:space="preserve">Fitting </w:t>
      </w:r>
      <w:r w:rsidR="00F26066">
        <w:rPr>
          <w:b/>
          <w:bCs/>
          <w:sz w:val="28"/>
          <w:szCs w:val="28"/>
        </w:rPr>
        <w:t>5</w:t>
      </w:r>
      <w:r w:rsidR="00F26066">
        <w:rPr>
          <w:b/>
          <w:bCs/>
          <w:sz w:val="28"/>
          <w:szCs w:val="28"/>
        </w:rPr>
        <w:sym w:font="Symbol" w:char="F0B4"/>
      </w:r>
      <w:r w:rsidR="00F26066">
        <w:rPr>
          <w:b/>
          <w:bCs/>
          <w:sz w:val="28"/>
          <w:szCs w:val="28"/>
        </w:rPr>
        <w:t xml:space="preserve">5 </w:t>
      </w:r>
      <w:r w:rsidR="00A30DD7">
        <w:rPr>
          <w:b/>
          <w:bCs/>
          <w:sz w:val="28"/>
          <w:szCs w:val="28"/>
        </w:rPr>
        <w:t>Pixels</w:t>
      </w:r>
    </w:p>
    <w:p w14:paraId="7C784230" w14:textId="63521DE0" w:rsidR="00F26066" w:rsidRDefault="00F53E2D" w:rsidP="00F53E2D">
      <w:pPr>
        <w:pStyle w:val="BodyNoIndent"/>
        <w:jc w:val="left"/>
      </w:pPr>
      <w:r>
        <w:t xml:space="preserve">The </w:t>
      </w:r>
      <w:r w:rsidRPr="00F53E2D">
        <w:rPr>
          <w:rFonts w:ascii="Courier" w:hAnsi="Courier"/>
        </w:rPr>
        <w:t>hst1pass</w:t>
      </w:r>
      <w:r>
        <w:t xml:space="preserve"> routine </w:t>
      </w:r>
      <w:r w:rsidR="00A30DD7">
        <w:t xml:space="preserve">by default </w:t>
      </w:r>
      <w:r w:rsidR="00F26066">
        <w:t>uses a 5x5-pixel aperture when it fits PSFs to stars.  There are some science cases where it may be better to use a smaller aperture, such as a 4x4</w:t>
      </w:r>
      <w:r w:rsidR="006F5F8A">
        <w:t>-</w:t>
      </w:r>
      <w:r w:rsidR="00F26066">
        <w:t>, a 3x3</w:t>
      </w:r>
      <w:r w:rsidR="006F5F8A">
        <w:t>-</w:t>
      </w:r>
      <w:r w:rsidR="00F26066">
        <w:t>, or even a 2x2-pixel aperture</w:t>
      </w:r>
      <w:r w:rsidR="00A30DD7">
        <w:t xml:space="preserve"> (</w:t>
      </w:r>
      <w:r w:rsidR="00F26066">
        <w:t>the smallest aperture one can use and still measure a position</w:t>
      </w:r>
      <w:r w:rsidR="00A30DD7">
        <w:t>)</w:t>
      </w:r>
      <w:r w:rsidR="00F26066">
        <w:t xml:space="preserve">.  </w:t>
      </w:r>
    </w:p>
    <w:p w14:paraId="197C862F" w14:textId="330E293C" w:rsidR="00F53E2D" w:rsidRDefault="00F26066" w:rsidP="00F53E2D">
      <w:pPr>
        <w:pStyle w:val="BodyNoIndent"/>
        <w:jc w:val="left"/>
      </w:pPr>
      <w:r>
        <w:t xml:space="preserve">The routine </w:t>
      </w:r>
      <w:r w:rsidR="00A30DD7">
        <w:t>currently has</w:t>
      </w:r>
      <w:r>
        <w:t xml:space="preserve"> the capability of measuring fluxes in apertures of different sizes, </w:t>
      </w:r>
      <w:r w:rsidR="00A30DD7">
        <w:t xml:space="preserve">although </w:t>
      </w:r>
      <w:r>
        <w:t>the sky is currently measured well beyond the smallest apertures</w:t>
      </w:r>
      <w:r w:rsidR="00A30DD7">
        <w:t>.  S</w:t>
      </w:r>
      <w:r>
        <w:t xml:space="preserve">ome applications might benefit from a tighter sky and a position </w:t>
      </w:r>
      <w:r w:rsidR="00CA2A8E">
        <w:t>measured from</w:t>
      </w:r>
      <w:r>
        <w:t xml:space="preserve"> fewer</w:t>
      </w:r>
      <w:r w:rsidR="00BF74F0">
        <w:t xml:space="preserve"> pixels</w:t>
      </w:r>
      <w:r>
        <w:t xml:space="preserve"> (or more pixels)</w:t>
      </w:r>
      <w:r w:rsidR="006F5F8A">
        <w:t xml:space="preserve"> in the aperture</w:t>
      </w:r>
      <w:r>
        <w:t>.</w:t>
      </w:r>
      <w:r w:rsidR="006F5F8A">
        <w:t xml:space="preserve">  For </w:t>
      </w:r>
      <w:r w:rsidR="00CA2A8E">
        <w:t>example</w:t>
      </w:r>
      <w:r w:rsidR="006F5F8A">
        <w:t>, WFC3/IR has a very tight PSF and it is imaginable that a 3x3-pixel aperture might provide less neighbor-contaminated results.</w:t>
      </w:r>
    </w:p>
    <w:p w14:paraId="7C4C3040" w14:textId="12A87088" w:rsidR="00F26066" w:rsidRDefault="00F26066" w:rsidP="00F26066">
      <w:pPr>
        <w:pStyle w:val="BodyNoIndent"/>
        <w:tabs>
          <w:tab w:val="clear" w:pos="4770"/>
          <w:tab w:val="left" w:pos="3186"/>
        </w:tabs>
        <w:jc w:val="left"/>
      </w:pPr>
    </w:p>
    <w:p w14:paraId="62F1C149" w14:textId="77777777" w:rsidR="00BF74F0" w:rsidRDefault="00BF74F0" w:rsidP="00F26066">
      <w:pPr>
        <w:pStyle w:val="BodyNoIndent"/>
        <w:tabs>
          <w:tab w:val="clear" w:pos="4770"/>
          <w:tab w:val="left" w:pos="3186"/>
        </w:tabs>
        <w:jc w:val="left"/>
      </w:pPr>
    </w:p>
    <w:p w14:paraId="11E41192" w14:textId="110B3E74" w:rsidR="00F26066" w:rsidRPr="00A664D1" w:rsidRDefault="00F26066" w:rsidP="00F26066">
      <w:pPr>
        <w:pStyle w:val="BodyNoIndent"/>
        <w:jc w:val="left"/>
        <w:rPr>
          <w:b/>
          <w:bCs/>
          <w:sz w:val="28"/>
          <w:szCs w:val="28"/>
        </w:rPr>
      </w:pPr>
      <w:r>
        <w:rPr>
          <w:b/>
          <w:bCs/>
          <w:sz w:val="28"/>
          <w:szCs w:val="28"/>
        </w:rPr>
        <w:lastRenderedPageBreak/>
        <w:t>Z.</w:t>
      </w:r>
      <w:r w:rsidR="006F5F8A">
        <w:rPr>
          <w:b/>
          <w:bCs/>
          <w:sz w:val="28"/>
          <w:szCs w:val="28"/>
        </w:rPr>
        <w:t>7</w:t>
      </w:r>
      <w:r w:rsidRPr="00A664D1">
        <w:rPr>
          <w:b/>
          <w:bCs/>
          <w:sz w:val="28"/>
          <w:szCs w:val="28"/>
        </w:rPr>
        <w:t xml:space="preserve"> </w:t>
      </w:r>
      <w:r>
        <w:rPr>
          <w:b/>
          <w:bCs/>
          <w:sz w:val="28"/>
          <w:szCs w:val="28"/>
        </w:rPr>
        <w:t xml:space="preserve"> Bundles</w:t>
      </w:r>
    </w:p>
    <w:p w14:paraId="7582CD80" w14:textId="1EE13778" w:rsidR="00F26066" w:rsidRDefault="0033550B" w:rsidP="00F26066">
      <w:pPr>
        <w:pStyle w:val="BodyNoIndent"/>
        <w:jc w:val="left"/>
      </w:pPr>
      <w:r>
        <w:t>Anderson (2014) devised a way to package multiple dithered observations of the same object into a single package (a “bundle”)</w:t>
      </w:r>
      <w:r w:rsidR="0043384D">
        <w:t xml:space="preserve"> in order to facilitate</w:t>
      </w:r>
      <w:r>
        <w:t xml:space="preserve"> simultaneous analysis of </w:t>
      </w:r>
      <w:r w:rsidR="00EA78EF">
        <w:t xml:space="preserve">pixels in multiple exposures.  It </w:t>
      </w:r>
      <w:r w:rsidR="0043384D">
        <w:t>could be possible</w:t>
      </w:r>
      <w:r w:rsidR="00EA78EF">
        <w:t xml:space="preserve"> to have </w:t>
      </w:r>
      <w:r w:rsidR="00EA78EF" w:rsidRPr="00EA78EF">
        <w:rPr>
          <w:rFonts w:ascii="Courier" w:hAnsi="Courier"/>
        </w:rPr>
        <w:t>hst1pass</w:t>
      </w:r>
      <w:r w:rsidR="00EA78EF">
        <w:t xml:space="preserve"> create </w:t>
      </w:r>
      <w:r w:rsidR="0043384D">
        <w:t xml:space="preserve">such a product, although other tools </w:t>
      </w:r>
      <w:r w:rsidR="00EA78EF">
        <w:t>would be required to do the analysis.</w:t>
      </w:r>
    </w:p>
    <w:p w14:paraId="787754F5" w14:textId="77777777" w:rsidR="00CB1DFC" w:rsidRDefault="00CB1DFC" w:rsidP="00CB1DFC">
      <w:pPr>
        <w:pStyle w:val="BodyNoIndent"/>
        <w:tabs>
          <w:tab w:val="clear" w:pos="4770"/>
          <w:tab w:val="left" w:pos="3186"/>
        </w:tabs>
        <w:jc w:val="left"/>
      </w:pPr>
    </w:p>
    <w:p w14:paraId="15033B95" w14:textId="4F2BB3EE" w:rsidR="00CB1DFC" w:rsidRPr="00A664D1" w:rsidRDefault="00CB1DFC" w:rsidP="00CB1DFC">
      <w:pPr>
        <w:pStyle w:val="BodyNoIndent"/>
        <w:jc w:val="left"/>
        <w:rPr>
          <w:b/>
          <w:bCs/>
          <w:sz w:val="28"/>
          <w:szCs w:val="28"/>
        </w:rPr>
      </w:pPr>
      <w:r>
        <w:rPr>
          <w:b/>
          <w:bCs/>
          <w:sz w:val="28"/>
          <w:szCs w:val="28"/>
        </w:rPr>
        <w:t>Z.8</w:t>
      </w:r>
      <w:r w:rsidRPr="00A664D1">
        <w:rPr>
          <w:b/>
          <w:bCs/>
          <w:sz w:val="28"/>
          <w:szCs w:val="28"/>
        </w:rPr>
        <w:t xml:space="preserve"> </w:t>
      </w:r>
      <w:r>
        <w:rPr>
          <w:b/>
          <w:bCs/>
          <w:sz w:val="28"/>
          <w:szCs w:val="28"/>
        </w:rPr>
        <w:t xml:space="preserve"> X-CTE</w:t>
      </w:r>
    </w:p>
    <w:p w14:paraId="38119148" w14:textId="14ED73EC" w:rsidR="00CB1DFC" w:rsidRDefault="00CB1DFC" w:rsidP="00CB1DFC">
      <w:pPr>
        <w:pStyle w:val="BodyNoIndent"/>
        <w:jc w:val="left"/>
      </w:pPr>
      <w:r>
        <w:t xml:space="preserve">It should be possible to correct x-CTE in a similar manner to the y-CTE corrections that have been implemented in table form.  These corrections </w:t>
      </w:r>
      <w:r w:rsidR="0043384D">
        <w:t xml:space="preserve">would be </w:t>
      </w:r>
      <w:r>
        <w:t>much smaller and less dependent on flux</w:t>
      </w:r>
      <w:r w:rsidR="0043384D">
        <w:t>, which is one reason they have not yet been constructed. B</w:t>
      </w:r>
      <w:r>
        <w:t>ut</w:t>
      </w:r>
      <w:r w:rsidR="0043384D">
        <w:t>, once constructed,</w:t>
      </w:r>
      <w:r>
        <w:t xml:space="preserve"> they should be easy to </w:t>
      </w:r>
      <w:r w:rsidR="0043384D">
        <w:t>incorporate</w:t>
      </w:r>
      <w:r>
        <w:t>.</w:t>
      </w:r>
    </w:p>
    <w:p w14:paraId="221359C8" w14:textId="77777777" w:rsidR="00F53E2D" w:rsidRDefault="00F53E2D" w:rsidP="00571A1B">
      <w:pPr>
        <w:pStyle w:val="References"/>
        <w:spacing w:before="0" w:after="120"/>
        <w:rPr>
          <w:noProof w:val="0"/>
        </w:rPr>
      </w:pPr>
    </w:p>
    <w:p w14:paraId="34A64CE3" w14:textId="09009782" w:rsidR="00571A1B" w:rsidRDefault="006F5F8A" w:rsidP="00571A1B">
      <w:pPr>
        <w:pStyle w:val="BodyNoIndent"/>
        <w:jc w:val="left"/>
        <w:rPr>
          <w:b/>
          <w:bCs/>
          <w:sz w:val="28"/>
          <w:szCs w:val="28"/>
        </w:rPr>
      </w:pPr>
      <w:r>
        <w:rPr>
          <w:b/>
          <w:bCs/>
          <w:sz w:val="28"/>
          <w:szCs w:val="28"/>
        </w:rPr>
        <w:t>Z.5</w:t>
      </w:r>
      <w:r w:rsidR="00571A1B" w:rsidRPr="00A664D1">
        <w:rPr>
          <w:b/>
          <w:bCs/>
          <w:sz w:val="28"/>
          <w:szCs w:val="28"/>
        </w:rPr>
        <w:t xml:space="preserve"> </w:t>
      </w:r>
      <w:r w:rsidR="00571A1B">
        <w:rPr>
          <w:b/>
          <w:bCs/>
          <w:sz w:val="28"/>
          <w:szCs w:val="28"/>
        </w:rPr>
        <w:t xml:space="preserve"> jwst1pass (or st1pass?)</w:t>
      </w:r>
    </w:p>
    <w:p w14:paraId="00F88593" w14:textId="46A52EBA" w:rsidR="00C90AB7" w:rsidRDefault="006F5F8A" w:rsidP="006F5F8A">
      <w:pPr>
        <w:pStyle w:val="BodyNoIndent"/>
        <w:jc w:val="left"/>
      </w:pPr>
      <w:r>
        <w:t xml:space="preserve">As of the initial writing of this </w:t>
      </w:r>
      <w:r w:rsidR="0043384D">
        <w:t>ISR</w:t>
      </w:r>
      <w:r>
        <w:t xml:space="preserve">, it remains to be seen how well JWST data can be analyzed by the HST model.  Every time a new HST camera has become available, the </w:t>
      </w:r>
      <w:r w:rsidRPr="006F5F8A">
        <w:rPr>
          <w:rFonts w:ascii="Courier" w:hAnsi="Courier"/>
        </w:rPr>
        <w:t>img2xym</w:t>
      </w:r>
      <w:r>
        <w:t xml:space="preserve"> / </w:t>
      </w:r>
      <w:r w:rsidRPr="006F5F8A">
        <w:rPr>
          <w:rFonts w:ascii="Courier" w:hAnsi="Courier"/>
        </w:rPr>
        <w:t>hst1pass</w:t>
      </w:r>
      <w:r>
        <w:t xml:space="preserve"> treatment has proven</w:t>
      </w:r>
      <w:r w:rsidR="0043384D">
        <w:t xml:space="preserve"> highly adaptable because </w:t>
      </w:r>
      <w:r>
        <w:t xml:space="preserve">the HST PSF and its distortion solution </w:t>
      </w:r>
      <w:r w:rsidR="0043384D">
        <w:t xml:space="preserve">have </w:t>
      </w:r>
      <w:r>
        <w:t>been stable</w:t>
      </w:r>
      <w:r w:rsidR="0043384D">
        <w:t>.  In addition, since</w:t>
      </w:r>
      <w:r>
        <w:t xml:space="preserve"> the data have been undersampled, the </w:t>
      </w:r>
      <w:r w:rsidRPr="006F5F8A">
        <w:rPr>
          <w:rFonts w:ascii="Courier" w:hAnsi="Courier"/>
        </w:rPr>
        <w:t>hst1pass</w:t>
      </w:r>
      <w:r>
        <w:t xml:space="preserve"> treatment has brought significant improvement over aperture photometry or </w:t>
      </w:r>
      <w:r w:rsidR="007A7457">
        <w:t xml:space="preserve">software constructed for ground-based telescopes.  </w:t>
      </w:r>
      <w:r w:rsidR="0043384D">
        <w:t>In principle, JWST should be amenable to the same treatment.</w:t>
      </w:r>
    </w:p>
    <w:p w14:paraId="49FE7481" w14:textId="77777777" w:rsidR="000C706B" w:rsidRDefault="000C706B" w:rsidP="006F5F8A">
      <w:pPr>
        <w:pStyle w:val="BodyNoIndent"/>
        <w:jc w:val="left"/>
      </w:pPr>
    </w:p>
    <w:p w14:paraId="43F2C848" w14:textId="1DE31044" w:rsidR="00C90AB7" w:rsidRPr="00421DA4" w:rsidRDefault="0043384D" w:rsidP="00421DA4">
      <w:pPr>
        <w:pStyle w:val="HeadSect"/>
        <w:numPr>
          <w:ilvl w:val="0"/>
          <w:numId w:val="0"/>
        </w:numPr>
        <w:ind w:left="504" w:hanging="504"/>
      </w:pPr>
      <w:r w:rsidRPr="00421DA4">
        <w:t xml:space="preserve">Z6. </w:t>
      </w:r>
      <w:r w:rsidR="00C90AB7" w:rsidRPr="00421DA4">
        <w:t>Possibility of running in the cloud</w:t>
      </w:r>
    </w:p>
    <w:p w14:paraId="53FA403B" w14:textId="07EEBA90" w:rsidR="00C90AB7" w:rsidRDefault="00C90AB7" w:rsidP="00C90AB7">
      <w:r>
        <w:t xml:space="preserve">There an eventual possibility of </w:t>
      </w:r>
      <w:r w:rsidRPr="009B36D3">
        <w:rPr>
          <w:rFonts w:ascii="Courier" w:hAnsi="Courier"/>
        </w:rPr>
        <w:t>hst1pass</w:t>
      </w:r>
      <w:r>
        <w:t xml:space="preserve"> running in the cloud, so that users would</w:t>
      </w:r>
      <w:r w:rsidR="00C44AD0">
        <w:t xml:space="preserve"> not</w:t>
      </w:r>
      <w:r>
        <w:t xml:space="preserve"> have to compile the FORTRAN code themselves.  The idea is that users could upload images (or use images directly from the cloud archive) and specify finding/running parameters, and receive as outputs the catalogs and images generated by </w:t>
      </w:r>
      <w:r w:rsidRPr="00BC269F">
        <w:rPr>
          <w:rFonts w:ascii="Courier" w:hAnsi="Courier"/>
        </w:rPr>
        <w:t>hst1pas</w:t>
      </w:r>
      <w:r>
        <w:rPr>
          <w:rFonts w:ascii="Courier" w:hAnsi="Courier"/>
        </w:rPr>
        <w:t>s</w:t>
      </w:r>
      <w:r>
        <w:t xml:space="preserve">.  This functionality is not yet available, but it is being </w:t>
      </w:r>
      <w:r w:rsidR="0045343A">
        <w:t>explored</w:t>
      </w:r>
      <w:r>
        <w:t xml:space="preserve">.  We will advertise its availability on the </w:t>
      </w:r>
      <w:proofErr w:type="spellStart"/>
      <w:r w:rsidR="00C44AD0" w:rsidRPr="00421DA4">
        <w:rPr>
          <w:rFonts w:ascii="Courier" w:hAnsi="Courier"/>
        </w:rPr>
        <w:t>NEWS.text</w:t>
      </w:r>
      <w:proofErr w:type="spellEnd"/>
      <w:r w:rsidR="00C44AD0">
        <w:t xml:space="preserve"> </w:t>
      </w:r>
      <w:r>
        <w:t>page if it becomes available.</w:t>
      </w:r>
    </w:p>
    <w:p w14:paraId="14603872" w14:textId="5632AAF6" w:rsidR="00571A1B" w:rsidRPr="00C90AB7" w:rsidRDefault="00571A1B" w:rsidP="00571A1B"/>
    <w:sectPr w:rsidR="00571A1B" w:rsidRPr="00C90AB7" w:rsidSect="00D15C8F">
      <w:headerReference w:type="even" r:id="rId33"/>
      <w:footerReference w:type="even" r:id="rId34"/>
      <w:footerReference w:type="default" r:id="rId35"/>
      <w:headerReference w:type="first" r:id="rId3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E0FE2" w14:textId="77777777" w:rsidR="00C95608" w:rsidRDefault="00C95608">
      <w:r>
        <w:separator/>
      </w:r>
    </w:p>
  </w:endnote>
  <w:endnote w:type="continuationSeparator" w:id="0">
    <w:p w14:paraId="5E8DACC6" w14:textId="77777777" w:rsidR="00C95608" w:rsidRDefault="00C95608">
      <w:r>
        <w:continuationSeparator/>
      </w:r>
    </w:p>
  </w:endnote>
  <w:endnote w:type="continuationNotice" w:id="1">
    <w:p w14:paraId="724AD778" w14:textId="77777777" w:rsidR="00C95608" w:rsidRDefault="00C956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w:panose1 w:val="0000000000000000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OBLIQUE">
    <w:panose1 w:val="000000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94C0A" w14:textId="32972350" w:rsidR="000D47AC" w:rsidRDefault="000D47A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1DA4">
      <w:rPr>
        <w:rStyle w:val="PageNumber"/>
      </w:rPr>
      <w:t>2</w:t>
    </w:r>
    <w:r>
      <w:rPr>
        <w:rStyle w:val="PageNumber"/>
      </w:rPr>
      <w:fldChar w:fldCharType="end"/>
    </w:r>
  </w:p>
  <w:p w14:paraId="0D070729" w14:textId="77777777" w:rsidR="000D47AC" w:rsidRDefault="000D47A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63C13" w14:textId="77777777" w:rsidR="000D47AC" w:rsidRDefault="000D47A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14:paraId="102B7ED2" w14:textId="77777777" w:rsidR="000D47AC" w:rsidRDefault="000D47A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B9E78" w14:textId="77777777" w:rsidR="00C95608" w:rsidRDefault="00C95608">
      <w:r>
        <w:separator/>
      </w:r>
    </w:p>
  </w:footnote>
  <w:footnote w:type="continuationSeparator" w:id="0">
    <w:p w14:paraId="746DF046" w14:textId="77777777" w:rsidR="00C95608" w:rsidRDefault="00C95608">
      <w:r>
        <w:continuationSeparator/>
      </w:r>
    </w:p>
  </w:footnote>
  <w:footnote w:type="continuationNotice" w:id="1">
    <w:p w14:paraId="116CCC3E" w14:textId="77777777" w:rsidR="00C95608" w:rsidRDefault="00C95608"/>
  </w:footnote>
  <w:footnote w:id="2">
    <w:p w14:paraId="0A22F09D" w14:textId="0BA9F79B" w:rsidR="006C51ED" w:rsidRDefault="006C51ED">
      <w:pPr>
        <w:pStyle w:val="FootnoteText"/>
      </w:pPr>
      <w:r>
        <w:rPr>
          <w:rStyle w:val="FootnoteReference"/>
        </w:rPr>
        <w:footnoteRef/>
      </w:r>
      <w:r>
        <w:t xml:space="preserve"> </w:t>
      </w:r>
      <w:r w:rsidR="00C56DEE">
        <w:t>See</w:t>
      </w:r>
      <w:r w:rsidR="00D32231">
        <w:t xml:space="preserve"> </w:t>
      </w:r>
      <w:r w:rsidR="00D32231" w:rsidRPr="00BE3A2F">
        <w:rPr>
          <w:b/>
          <w:bCs/>
          <w:color w:val="0070C0"/>
        </w:rPr>
        <w:t>Appendix Z</w:t>
      </w:r>
      <w:r w:rsidR="00D32231">
        <w:t>.</w:t>
      </w:r>
    </w:p>
  </w:footnote>
  <w:footnote w:id="3">
    <w:p w14:paraId="11D3495D" w14:textId="24615E48" w:rsidR="003B2B99" w:rsidRDefault="003B2B99">
      <w:pPr>
        <w:pStyle w:val="FootnoteText"/>
      </w:pPr>
      <w:r>
        <w:rPr>
          <w:rStyle w:val="FootnoteReference"/>
        </w:rPr>
        <w:footnoteRef/>
      </w:r>
      <w:r>
        <w:t xml:space="preserve"> The remaining 15% of the light is distributed in an extended halo that can be seen for bright stars out to hundreds of pixels.</w:t>
      </w:r>
    </w:p>
  </w:footnote>
  <w:footnote w:id="4">
    <w:p w14:paraId="58274EE3" w14:textId="6D05900A" w:rsidR="0082767F" w:rsidRDefault="0082767F">
      <w:pPr>
        <w:pStyle w:val="FootnoteText"/>
      </w:pPr>
      <w:r>
        <w:rPr>
          <w:rStyle w:val="FootnoteReference"/>
        </w:rPr>
        <w:footnoteRef/>
      </w:r>
      <w:r>
        <w:t xml:space="preserve"> Note that the WFC3 </w:t>
      </w:r>
      <w:r w:rsidR="00B10FB9">
        <w:t xml:space="preserve">and ACS </w:t>
      </w:r>
      <w:r>
        <w:t>team</w:t>
      </w:r>
      <w:r w:rsidR="00B10FB9">
        <w:t>s</w:t>
      </w:r>
      <w:r>
        <w:t xml:space="preserve"> ha</w:t>
      </w:r>
      <w:r w:rsidR="00B10FB9">
        <w:t>ve</w:t>
      </w:r>
      <w:r>
        <w:t xml:space="preserve"> put together a colletion of </w:t>
      </w:r>
      <w:r w:rsidR="00FE64E6">
        <w:t xml:space="preserve">“realized” </w:t>
      </w:r>
      <w:r>
        <w:t xml:space="preserve">PSFs (aka, star images) in a searchable PSF database.  The effective PSFs here are </w:t>
      </w:r>
      <w:r w:rsidR="00FE64E6">
        <w:sym w:font="Symbol" w:char="F0B4"/>
      </w:r>
      <w:r w:rsidR="00FE64E6">
        <w:t xml:space="preserve">4-supersampled </w:t>
      </w:r>
      <w:r>
        <w:t xml:space="preserve">models and should not be confused with </w:t>
      </w:r>
      <w:r w:rsidR="00FE64E6">
        <w:t xml:space="preserve">the </w:t>
      </w:r>
      <w:r w:rsidR="00FE64E6">
        <w:sym w:font="Symbol" w:char="F0B4"/>
      </w:r>
      <w:r w:rsidR="00FE64E6">
        <w:t xml:space="preserve">1-sampled </w:t>
      </w:r>
      <w:r>
        <w:t>star images.</w:t>
      </w:r>
    </w:p>
  </w:footnote>
  <w:footnote w:id="5">
    <w:p w14:paraId="44027F7E" w14:textId="64F2D9B5" w:rsidR="00001CCB" w:rsidRDefault="00001CCB">
      <w:pPr>
        <w:pStyle w:val="FootnoteText"/>
      </w:pPr>
      <w:r>
        <w:rPr>
          <w:rStyle w:val="FootnoteReference"/>
        </w:rPr>
        <w:footnoteRef/>
      </w:r>
      <w:r>
        <w:t xml:space="preserve"> The ACS/WFC model has an array of 9</w:t>
      </w:r>
      <w:r>
        <w:sym w:font="Symbol" w:char="F0B4"/>
      </w:r>
      <w:r>
        <w:t>10 PSFs, while WFC/UVIS was found to be best represented by 7</w:t>
      </w:r>
      <w:r>
        <w:sym w:font="Symbol" w:char="F0B4"/>
      </w:r>
      <w:r>
        <w:t xml:space="preserve">8. </w:t>
      </w:r>
    </w:p>
  </w:footnote>
  <w:footnote w:id="6">
    <w:p w14:paraId="3F6D242B" w14:textId="128CAB09" w:rsidR="00C31D06" w:rsidRDefault="00C31D06">
      <w:pPr>
        <w:pStyle w:val="FootnoteText"/>
      </w:pPr>
      <w:r>
        <w:rPr>
          <w:rStyle w:val="FootnoteReference"/>
        </w:rPr>
        <w:footnoteRef/>
      </w:r>
      <w:r>
        <w:t xml:space="preserve"> A </w:t>
      </w:r>
      <w:r w:rsidR="00AD3D9E">
        <w:t>“</w:t>
      </w:r>
      <w:r>
        <w:t>conformal</w:t>
      </w:r>
      <w:r w:rsidR="00AD3D9E">
        <w:t>”</w:t>
      </w:r>
      <w:r>
        <w:t xml:space="preserve"> transformation involves</w:t>
      </w:r>
      <w:r w:rsidR="00B647A7">
        <w:t xml:space="preserve"> 4 parameters: </w:t>
      </w:r>
      <w:r>
        <w:t xml:space="preserve"> a 2-D offset, a rotation, and a scale change.</w:t>
      </w:r>
    </w:p>
  </w:footnote>
  <w:footnote w:id="7">
    <w:p w14:paraId="25578A5A" w14:textId="238187B6" w:rsidR="00DB2F8F" w:rsidRDefault="00DB2F8F">
      <w:pPr>
        <w:pStyle w:val="FootnoteText"/>
      </w:pPr>
      <w:r>
        <w:rPr>
          <w:rStyle w:val="FootnoteReference"/>
        </w:rPr>
        <w:footnoteRef/>
      </w:r>
      <w:r>
        <w:t xml:space="preserve"> In the presence of non-linear distortions, pixels subtend different areas and the flat-field convention adopted in the HST pipeline preserves surface brightness rather than counts.  So a PAM (pixel-area map) correction is necessary.</w:t>
      </w:r>
    </w:p>
  </w:footnote>
  <w:footnote w:id="8">
    <w:p w14:paraId="2F9DAFBF" w14:textId="0622B45F" w:rsidR="001D63D0" w:rsidRDefault="001D63D0">
      <w:pPr>
        <w:pStyle w:val="FootnoteText"/>
      </w:pPr>
      <w:r>
        <w:rPr>
          <w:rStyle w:val="FootnoteReference"/>
        </w:rPr>
        <w:footnoteRef/>
      </w:r>
      <w:r>
        <w:t xml:space="preserve"> Pixel irregularities consist of WFPC2’s 34-row skip, WFC/ACS’s 68-column pattern, and WFC3/UVIS’s zonal correction.</w:t>
      </w:r>
    </w:p>
  </w:footnote>
  <w:footnote w:id="9">
    <w:p w14:paraId="0873EE7C" w14:textId="74560CE2" w:rsidR="00F36AE1" w:rsidRDefault="00F36AE1">
      <w:pPr>
        <w:pStyle w:val="FootnoteText"/>
      </w:pPr>
      <w:r>
        <w:rPr>
          <w:rStyle w:val="FootnoteReference"/>
        </w:rPr>
        <w:footnoteRef/>
      </w:r>
      <w:r>
        <w:t xml:space="preserve"> We note that linear variations in the distortion solutions can be </w:t>
      </w:r>
      <w:r w:rsidR="00EA7B02">
        <w:t xml:space="preserve">subsumed into the transformations when general 6-parameter transformations are used to map from distortion-corrected frame to distortion-corrected frame.  Formally, distortion-corrected frames should require only </w:t>
      </w:r>
      <w:r w:rsidR="00DB2F8F">
        <w:t xml:space="preserve">“conformal” </w:t>
      </w:r>
      <w:r w:rsidR="00EA7B02">
        <w:t>4</w:t>
      </w:r>
      <w:r w:rsidR="00DB2F8F">
        <w:t>-</w:t>
      </w:r>
      <w:r w:rsidR="00EA7B02">
        <w:t>parameter</w:t>
      </w:r>
      <w:r w:rsidR="00DB2F8F">
        <w:t xml:space="preserve"> transformations</w:t>
      </w:r>
      <w:r w:rsidR="00EA7B02">
        <w:t xml:space="preserve"> to relate them, but with the extra two parameters we find we can implicitly deal with many incidental issues, so much so that the author rarely has to consider how stable the telescope’s skew terms are.</w:t>
      </w:r>
    </w:p>
  </w:footnote>
  <w:footnote w:id="10">
    <w:p w14:paraId="0623425F" w14:textId="52C0F3FC" w:rsidR="008104A3" w:rsidRDefault="008104A3">
      <w:pPr>
        <w:pStyle w:val="FootnoteText"/>
      </w:pPr>
      <w:r>
        <w:rPr>
          <w:rStyle w:val="FootnoteReference"/>
        </w:rPr>
        <w:footnoteRef/>
      </w:r>
      <w:r>
        <w:t xml:space="preserve"> A small number of images in the archive have a letter other than “q” in the 9</w:t>
      </w:r>
      <w:r w:rsidRPr="00421DA4">
        <w:rPr>
          <w:vertAlign w:val="superscript"/>
        </w:rPr>
        <w:t>th</w:t>
      </w:r>
      <w:r>
        <w:t xml:space="preserve"> position, related to issues involved in downloading the data from the spacecraft.</w:t>
      </w:r>
    </w:p>
  </w:footnote>
  <w:footnote w:id="11">
    <w:p w14:paraId="5242A5DA" w14:textId="6E1512E2" w:rsidR="00FA496B" w:rsidRDefault="00FA496B">
      <w:pPr>
        <w:pStyle w:val="FootnoteText"/>
      </w:pPr>
      <w:r>
        <w:rPr>
          <w:rStyle w:val="FootnoteReference"/>
        </w:rPr>
        <w:footnoteRef/>
      </w:r>
      <w:r>
        <w:t xml:space="preserve"> Actual stars have additional sources of noise, an inexhaustive list of which </w:t>
      </w:r>
      <w:r w:rsidR="00E877A2">
        <w:t>involve</w:t>
      </w:r>
      <w:r>
        <w:t>:  a mismatch between the PSF model used to measure them and the true PSF</w:t>
      </w:r>
      <w:r w:rsidR="00E877A2">
        <w:t xml:space="preserve"> and</w:t>
      </w:r>
      <w:r>
        <w:t xml:space="preserve"> uncertainties in the</w:t>
      </w:r>
      <w:r w:rsidR="00E877A2">
        <w:t xml:space="preserve"> pixel sensitivity and </w:t>
      </w:r>
      <w:r>
        <w:t>flat-field correction</w:t>
      </w:r>
      <w:r w:rsidR="00E877A2">
        <w:t>.</w:t>
      </w:r>
    </w:p>
  </w:footnote>
  <w:footnote w:id="12">
    <w:p w14:paraId="676C4464" w14:textId="0F75AE89" w:rsidR="00B9349D" w:rsidRDefault="00B9349D">
      <w:pPr>
        <w:pStyle w:val="FootnoteText"/>
      </w:pPr>
      <w:r>
        <w:rPr>
          <w:rStyle w:val="FootnoteReference"/>
        </w:rPr>
        <w:footnoteRef/>
      </w:r>
      <w:r>
        <w:t xml:space="preserve"> Part of the philosophy here is not to find and measure every possible star, but just the stars that can be measured well.  The name of the routine contains “one passs” for a reason; it is a one-pass finding routine.  For programs that require multiple passes to find and measure stars in crowded environments, it will be necessary to make use of more sophisticated routines.  Even so, the output of a one-pass routine is often needed to begin the multiple-pass process</w:t>
      </w:r>
      <w:r w:rsidR="00194CAF">
        <w:t>.  T</w:t>
      </w:r>
      <w:r>
        <w:t>his is particularly the case for undersampled imagers such as those on HST, since finding blended stars is hard to do without dithering, and accurate mappings are needed to simultaneously process dithered exposures.</w:t>
      </w:r>
      <w:r w:rsidR="0058307F">
        <w:t xml:space="preserve">  Conversely, it's also not the </w:t>
      </w:r>
      <w:r w:rsidR="0058307F" w:rsidRPr="0058307F">
        <w:rPr>
          <w:rFonts w:ascii="Courier" w:hAnsi="Courier"/>
        </w:rPr>
        <w:t>hst1pass</w:t>
      </w:r>
      <w:r w:rsidR="0058307F">
        <w:t xml:space="preserve"> philosophy to ensure that every source measured is indeed a star (though the </w:t>
      </w:r>
      <w:r w:rsidR="0058307F" w:rsidRPr="0058307F">
        <w:rPr>
          <w:rFonts w:ascii="Courier" w:hAnsi="Courier"/>
        </w:rPr>
        <w:t>qfit</w:t>
      </w:r>
      <w:r w:rsidR="0058307F">
        <w:t xml:space="preserve"> tests allow for this quite well).  The author recommends finding more than is necessary then weeding out the non-sources in the collation step.  This can be done when analyzing multiple </w:t>
      </w:r>
      <w:r w:rsidR="0058307F" w:rsidRPr="0058307F">
        <w:rPr>
          <w:rFonts w:ascii="Courier" w:hAnsi="Courier"/>
        </w:rPr>
        <w:t>flt</w:t>
      </w:r>
      <w:r w:rsidR="0058307F">
        <w:t xml:space="preserve"> images, but is harder to do when analyzing </w:t>
      </w:r>
      <w:r w:rsidR="0058307F" w:rsidRPr="0058307F">
        <w:rPr>
          <w:rFonts w:ascii="Courier" w:hAnsi="Courier"/>
        </w:rPr>
        <w:t>drz</w:t>
      </w:r>
      <w:r w:rsidR="0058307F">
        <w:t xml:space="preserve"> products.</w:t>
      </w:r>
    </w:p>
  </w:footnote>
  <w:footnote w:id="13">
    <w:p w14:paraId="0651D1E7" w14:textId="5C9BD641" w:rsidR="00A41226" w:rsidRDefault="00A41226">
      <w:pPr>
        <w:pStyle w:val="FootnoteText"/>
      </w:pPr>
      <w:r>
        <w:rPr>
          <w:rStyle w:val="FootnoteReference"/>
        </w:rPr>
        <w:footnoteRef/>
      </w:r>
      <w:r w:rsidRPr="00421DA4">
        <w:rPr>
          <w:rFonts w:ascii="Courier" w:hAnsi="Courier"/>
          <w:b/>
          <w:bCs/>
        </w:rPr>
        <w:t xml:space="preserve"> </w:t>
      </w:r>
      <w:r w:rsidR="00BE6EDB" w:rsidRPr="00421DA4">
        <w:rPr>
          <w:rFonts w:ascii="Courier" w:hAnsi="Courier"/>
          <w:b/>
          <w:bCs/>
        </w:rPr>
        <w:t>LOFLAG</w:t>
      </w:r>
      <w:r w:rsidR="00BE6EDB">
        <w:t xml:space="preserve"> and </w:t>
      </w:r>
      <w:r w:rsidR="00BE6EDB" w:rsidRPr="00421DA4">
        <w:rPr>
          <w:rFonts w:ascii="Courier" w:hAnsi="Courier"/>
          <w:b/>
          <w:bCs/>
        </w:rPr>
        <w:t>HIFLAG</w:t>
      </w:r>
      <w:r w:rsidR="00BE6EDB">
        <w:t xml:space="preserve"> are set based on the detector read in, but this can be over-ridden by the user on the command line.</w:t>
      </w:r>
    </w:p>
  </w:footnote>
  <w:footnote w:id="14">
    <w:p w14:paraId="069E4825" w14:textId="4A55EB7A" w:rsidR="000105C2" w:rsidRDefault="000105C2">
      <w:pPr>
        <w:pStyle w:val="FootnoteText"/>
      </w:pPr>
      <w:r>
        <w:rPr>
          <w:rStyle w:val="FootnoteReference"/>
        </w:rPr>
        <w:footnoteRef/>
      </w:r>
      <w:r>
        <w:t xml:space="preserve"> Note that this formula assumes that the noise in the aperture can be approximated as being entirely Poisson noise from the source.   If the background noise is significant, then a more complicated formula is necessary, but any star that has a PSF shape generally dominates the flux in the small 5</w:t>
      </w:r>
      <w:r>
        <w:sym w:font="Symbol" w:char="F0B4"/>
      </w:r>
      <w:r>
        <w:t xml:space="preserve">5-pixel aperture so this simplification is usually justified for even moderately </w:t>
      </w:r>
      <w:r w:rsidR="00AA0309">
        <w:t>faint</w:t>
      </w:r>
      <w:r>
        <w:t xml:space="preserve"> stars.</w:t>
      </w:r>
    </w:p>
  </w:footnote>
  <w:footnote w:id="15">
    <w:p w14:paraId="632F463B" w14:textId="340D365F" w:rsidR="001E6D90" w:rsidRDefault="001E6D90">
      <w:pPr>
        <w:pStyle w:val="FootnoteText"/>
      </w:pPr>
      <w:r>
        <w:rPr>
          <w:rStyle w:val="FootnoteReference"/>
        </w:rPr>
        <w:footnoteRef/>
      </w:r>
      <w:r>
        <w:t xml:space="preserve"> </w:t>
      </w:r>
      <w:hyperlink r:id="rId1" w:history="1">
        <w:r w:rsidRPr="00F37EA4">
          <w:rPr>
            <w:rStyle w:val="Hyperlink"/>
          </w:rPr>
          <w:t>https://archive.stsci.edu/hst/paec.html</w:t>
        </w:r>
      </w:hyperlink>
      <w:r>
        <w:t>, the planned and executed (exposures) catalog.</w:t>
      </w:r>
    </w:p>
  </w:footnote>
  <w:footnote w:id="16">
    <w:p w14:paraId="581214E3" w14:textId="51F74134" w:rsidR="00BE7680" w:rsidRDefault="00BE7680">
      <w:pPr>
        <w:pStyle w:val="FootnoteText"/>
      </w:pPr>
      <w:r>
        <w:rPr>
          <w:rStyle w:val="FootnoteReference"/>
        </w:rPr>
        <w:footnoteRef/>
      </w:r>
      <w:r>
        <w:t xml:space="preserve"> </w:t>
      </w:r>
      <w:r w:rsidRPr="00BE7680">
        <w:rPr>
          <w:b/>
          <w:bCs/>
          <w:color w:val="0070C0"/>
        </w:rPr>
        <w:t>https://www.cosmos.esa.int/web/gaia/home</w:t>
      </w:r>
    </w:p>
  </w:footnote>
  <w:footnote w:id="17">
    <w:p w14:paraId="7285A1F5" w14:textId="198650A4" w:rsidR="00CB3AEB" w:rsidRDefault="00CB3AEB">
      <w:pPr>
        <w:pStyle w:val="FootnoteText"/>
      </w:pPr>
      <w:r>
        <w:rPr>
          <w:rStyle w:val="FootnoteReference"/>
        </w:rPr>
        <w:footnoteRef/>
      </w:r>
      <w:r>
        <w:t xml:space="preserve"> Often the brightest 3-4 magnitudes of unsaturated stars.</w:t>
      </w:r>
    </w:p>
  </w:footnote>
  <w:footnote w:id="18">
    <w:p w14:paraId="140293D4" w14:textId="596E27CA" w:rsidR="00DF4131" w:rsidRDefault="00DF4131">
      <w:pPr>
        <w:pStyle w:val="FootnoteText"/>
      </w:pPr>
      <w:r>
        <w:rPr>
          <w:rStyle w:val="FootnoteReference"/>
        </w:rPr>
        <w:footnoteRef/>
      </w:r>
      <w:r>
        <w:t xml:space="preserve"> The position residual</w:t>
      </w:r>
      <w:r w:rsidR="00CB3AEB">
        <w:t xml:space="preserve"> is simply x2-x2e, where x2e comes from the transformed position of (x1,x2) into Frame#2.</w:t>
      </w:r>
    </w:p>
  </w:footnote>
  <w:footnote w:id="19">
    <w:p w14:paraId="0EBC2BB9" w14:textId="1321AA48" w:rsidR="006D114D" w:rsidRDefault="006D114D" w:rsidP="006D114D">
      <w:pPr>
        <w:pStyle w:val="FootnoteText"/>
      </w:pPr>
      <w:r>
        <w:rPr>
          <w:rStyle w:val="FootnoteReference"/>
        </w:rPr>
        <w:footnoteRef/>
      </w:r>
      <w:r>
        <w:t xml:space="preserve"> To do this, we first adopt the observed flux as the first guess of the true flux and interpolate the table at (</w:t>
      </w:r>
      <w:r w:rsidRPr="00A82712">
        <w:rPr>
          <w:i/>
          <w:iCs/>
        </w:rPr>
        <w:t>m</w:t>
      </w:r>
      <w:r w:rsidRPr="00620B5F">
        <w:rPr>
          <w:vertAlign w:val="subscript"/>
        </w:rPr>
        <w:t>0</w:t>
      </w:r>
      <w:r>
        <w:t xml:space="preserve">, S) and multiply by the scale factor </w:t>
      </w:r>
      <w:r w:rsidRPr="004B7A6E">
        <w:rPr>
          <w:i/>
          <w:iCs/>
        </w:rPr>
        <w:t>f</w:t>
      </w:r>
      <w:r>
        <w:t xml:space="preserve"> (above) to get </w:t>
      </w:r>
      <w:r>
        <w:sym w:font="Symbol" w:char="F044"/>
      </w:r>
      <w:r w:rsidRPr="008C1C31">
        <w:rPr>
          <w:i/>
          <w:iCs/>
        </w:rPr>
        <w:t>m</w:t>
      </w:r>
      <w:r w:rsidRPr="00620B5F">
        <w:rPr>
          <w:vertAlign w:val="subscript"/>
        </w:rPr>
        <w:t>0</w:t>
      </w:r>
      <w:r>
        <w:t xml:space="preserve"> and </w:t>
      </w:r>
      <w:r>
        <w:sym w:font="Symbol" w:char="F044"/>
      </w:r>
      <w:r w:rsidRPr="008C1C31">
        <w:rPr>
          <w:i/>
          <w:iCs/>
        </w:rPr>
        <w:t>y</w:t>
      </w:r>
      <w:r w:rsidRPr="00A82712">
        <w:rPr>
          <w:i/>
          <w:iCs/>
          <w:vertAlign w:val="subscript"/>
        </w:rPr>
        <w:t>0</w:t>
      </w:r>
      <w:r>
        <w:t xml:space="preserve">.  Subtracting </w:t>
      </w:r>
      <w:r>
        <w:sym w:font="Symbol" w:char="F044"/>
      </w:r>
      <w:r w:rsidRPr="008C1C31">
        <w:rPr>
          <w:i/>
          <w:iCs/>
        </w:rPr>
        <w:t>m</w:t>
      </w:r>
      <w:r w:rsidRPr="00620B5F">
        <w:rPr>
          <w:vertAlign w:val="subscript"/>
        </w:rPr>
        <w:t>0</w:t>
      </w:r>
      <w:r>
        <w:rPr>
          <w:i/>
          <w:iCs/>
        </w:rPr>
        <w:t xml:space="preserve"> </w:t>
      </w:r>
      <w:r>
        <w:t xml:space="preserve">from our observed magnitude </w:t>
      </w:r>
      <w:r w:rsidRPr="00A82712">
        <w:rPr>
          <w:i/>
          <w:iCs/>
        </w:rPr>
        <w:t>m</w:t>
      </w:r>
      <w:r w:rsidRPr="00A82712">
        <w:rPr>
          <w:vertAlign w:val="subscript"/>
        </w:rPr>
        <w:t>0</w:t>
      </w:r>
      <w:r>
        <w:t xml:space="preserve"> </w:t>
      </w:r>
      <w:r w:rsidR="00685449">
        <w:t xml:space="preserve">provides </w:t>
      </w:r>
      <w:r>
        <w:t xml:space="preserve">us our first estimate of the true flux:  </w:t>
      </w:r>
      <w:r w:rsidRPr="00A82712">
        <w:rPr>
          <w:i/>
          <w:iCs/>
        </w:rPr>
        <w:t>m</w:t>
      </w:r>
      <w:r w:rsidRPr="00A82712">
        <w:rPr>
          <w:vertAlign w:val="subscript"/>
        </w:rPr>
        <w:t>1</w:t>
      </w:r>
      <w:r>
        <w:t xml:space="preserve"> = </w:t>
      </w:r>
      <w:r w:rsidRPr="00A82712">
        <w:rPr>
          <w:i/>
          <w:iCs/>
        </w:rPr>
        <w:t>m</w:t>
      </w:r>
      <w:r w:rsidRPr="00A82712">
        <w:rPr>
          <w:vertAlign w:val="subscript"/>
        </w:rPr>
        <w:t>0</w:t>
      </w:r>
      <w:r>
        <w:t xml:space="preserve"> </w:t>
      </w:r>
      <w:r>
        <w:sym w:font="Symbol" w:char="F02D"/>
      </w:r>
      <w:r>
        <w:t xml:space="preserve"> </w:t>
      </w:r>
      <w:r>
        <w:sym w:font="Symbol" w:char="F044"/>
      </w:r>
      <w:r w:rsidRPr="008C1C31">
        <w:rPr>
          <w:i/>
          <w:iCs/>
        </w:rPr>
        <w:t>m</w:t>
      </w:r>
      <w:r w:rsidRPr="00620B5F">
        <w:rPr>
          <w:vertAlign w:val="subscript"/>
        </w:rPr>
        <w:t>0</w:t>
      </w:r>
      <w:r>
        <w:t xml:space="preserve">.  We then find </w:t>
      </w:r>
      <w:r w:rsidRPr="004B7A6E">
        <w:rPr>
          <w:i/>
          <w:iCs/>
        </w:rPr>
        <w:t>f</w:t>
      </w:r>
      <w:r>
        <w:t xml:space="preserve"> </w:t>
      </w:r>
      <w:r>
        <w:sym w:font="Symbol" w:char="F0B4"/>
      </w:r>
      <w:r>
        <w:t>T</w:t>
      </w:r>
      <w:r w:rsidRPr="004C7D45">
        <w:rPr>
          <w:vertAlign w:val="subscript"/>
        </w:rPr>
        <w:sym w:font="Symbol" w:char="F044"/>
      </w:r>
      <w:r w:rsidRPr="004C7D45">
        <w:rPr>
          <w:i/>
          <w:iCs/>
          <w:vertAlign w:val="subscript"/>
        </w:rPr>
        <w:t>m</w:t>
      </w:r>
      <w:r w:rsidRPr="004C7D45">
        <w:rPr>
          <w:vertAlign w:val="subscript"/>
        </w:rPr>
        <w:t xml:space="preserve"> </w:t>
      </w:r>
      <w:r>
        <w:t>[</w:t>
      </w:r>
      <w:r w:rsidRPr="00A82712">
        <w:rPr>
          <w:i/>
          <w:iCs/>
        </w:rPr>
        <w:t>m</w:t>
      </w:r>
      <w:r w:rsidRPr="00620B5F">
        <w:rPr>
          <w:i/>
          <w:iCs/>
          <w:vertAlign w:val="subscript"/>
        </w:rPr>
        <w:t>1</w:t>
      </w:r>
      <w:r>
        <w:t xml:space="preserve">, S]  to </w:t>
      </w:r>
      <w:r w:rsidR="00685449">
        <w:t xml:space="preserve">obtain </w:t>
      </w:r>
      <w:r>
        <w:sym w:font="Symbol" w:char="F044"/>
      </w:r>
      <w:r w:rsidRPr="008C1C31">
        <w:rPr>
          <w:i/>
          <w:iCs/>
        </w:rPr>
        <w:t>m</w:t>
      </w:r>
      <w:r w:rsidRPr="00620B5F">
        <w:rPr>
          <w:vertAlign w:val="subscript"/>
        </w:rPr>
        <w:t>1</w:t>
      </w:r>
      <w:r>
        <w:t xml:space="preserve"> and </w:t>
      </w:r>
      <w:r>
        <w:sym w:font="Symbol" w:char="F044"/>
      </w:r>
      <w:r w:rsidRPr="008C1C31">
        <w:rPr>
          <w:i/>
          <w:iCs/>
        </w:rPr>
        <w:t>y</w:t>
      </w:r>
      <w:r w:rsidRPr="00620B5F">
        <w:rPr>
          <w:vertAlign w:val="subscript"/>
        </w:rPr>
        <w:t>1</w:t>
      </w:r>
      <w:r>
        <w:t xml:space="preserve">.  We compute </w:t>
      </w:r>
      <w:r w:rsidRPr="00A82712">
        <w:rPr>
          <w:i/>
          <w:iCs/>
        </w:rPr>
        <w:t>m</w:t>
      </w:r>
      <w:r>
        <w:rPr>
          <w:vertAlign w:val="subscript"/>
        </w:rPr>
        <w:t>2</w:t>
      </w:r>
      <w:r>
        <w:t xml:space="preserve"> = </w:t>
      </w:r>
      <w:r w:rsidRPr="00A82712">
        <w:rPr>
          <w:i/>
          <w:iCs/>
        </w:rPr>
        <w:t>m</w:t>
      </w:r>
      <w:r>
        <w:rPr>
          <w:vertAlign w:val="subscript"/>
        </w:rPr>
        <w:t>0</w:t>
      </w:r>
      <w:r>
        <w:t xml:space="preserve"> </w:t>
      </w:r>
      <w:r>
        <w:sym w:font="Symbol" w:char="F02D"/>
      </w:r>
      <w:r>
        <w:t xml:space="preserve"> </w:t>
      </w:r>
      <w:r>
        <w:sym w:font="Symbol" w:char="F044"/>
      </w:r>
      <w:r w:rsidRPr="008C1C31">
        <w:rPr>
          <w:i/>
          <w:iCs/>
        </w:rPr>
        <w:t>m</w:t>
      </w:r>
      <w:r>
        <w:rPr>
          <w:i/>
          <w:iCs/>
          <w:vertAlign w:val="subscript"/>
        </w:rPr>
        <w:t>1</w:t>
      </w:r>
      <w:r>
        <w:t xml:space="preserve">, and again evaluate </w:t>
      </w:r>
      <w:r w:rsidRPr="004B7A6E">
        <w:rPr>
          <w:i/>
          <w:iCs/>
        </w:rPr>
        <w:t>f</w:t>
      </w:r>
      <w:r>
        <w:t xml:space="preserve"> </w:t>
      </w:r>
      <w:r>
        <w:sym w:font="Symbol" w:char="F0B4"/>
      </w:r>
      <w:r>
        <w:t>T</w:t>
      </w:r>
      <w:r w:rsidRPr="004C7D45">
        <w:rPr>
          <w:vertAlign w:val="subscript"/>
        </w:rPr>
        <w:sym w:font="Symbol" w:char="F044"/>
      </w:r>
      <w:r w:rsidRPr="004C7D45">
        <w:rPr>
          <w:i/>
          <w:iCs/>
          <w:vertAlign w:val="subscript"/>
        </w:rPr>
        <w:t>m</w:t>
      </w:r>
      <w:r w:rsidRPr="004C7D45">
        <w:rPr>
          <w:vertAlign w:val="subscript"/>
        </w:rPr>
        <w:t xml:space="preserve"> </w:t>
      </w:r>
      <w:r>
        <w:t>[</w:t>
      </w:r>
      <w:r w:rsidRPr="00A82712">
        <w:rPr>
          <w:i/>
          <w:iCs/>
        </w:rPr>
        <w:t>m</w:t>
      </w:r>
      <w:r>
        <w:rPr>
          <w:i/>
          <w:iCs/>
          <w:vertAlign w:val="subscript"/>
        </w:rPr>
        <w:t>2</w:t>
      </w:r>
      <w:r>
        <w:t xml:space="preserve">, S] to </w:t>
      </w:r>
      <w:r w:rsidR="00C37295">
        <w:t xml:space="preserve">determine </w:t>
      </w:r>
      <w:r>
        <w:sym w:font="Symbol" w:char="F044"/>
      </w:r>
      <w:r w:rsidRPr="008C1C31">
        <w:rPr>
          <w:i/>
          <w:iCs/>
        </w:rPr>
        <w:t>m</w:t>
      </w:r>
      <w:r w:rsidRPr="00620B5F">
        <w:rPr>
          <w:vertAlign w:val="subscript"/>
        </w:rPr>
        <w:t>2</w:t>
      </w:r>
      <w:r>
        <w:t xml:space="preserve"> and </w:t>
      </w:r>
      <w:r>
        <w:sym w:font="Symbol" w:char="F044"/>
      </w:r>
      <w:r w:rsidRPr="008C1C31">
        <w:rPr>
          <w:i/>
          <w:iCs/>
        </w:rPr>
        <w:t>y</w:t>
      </w:r>
      <w:r w:rsidRPr="00620B5F">
        <w:rPr>
          <w:vertAlign w:val="subscript"/>
        </w:rPr>
        <w:t>2</w:t>
      </w:r>
      <w:r>
        <w:t xml:space="preserve">.  If  </w:t>
      </w:r>
      <w:r>
        <w:sym w:font="Symbol" w:char="F044"/>
      </w:r>
      <w:r w:rsidRPr="008C1C31">
        <w:rPr>
          <w:i/>
          <w:iCs/>
        </w:rPr>
        <w:t>m</w:t>
      </w:r>
      <w:r w:rsidRPr="00620B5F">
        <w:rPr>
          <w:vertAlign w:val="subscript"/>
        </w:rPr>
        <w:t>2</w:t>
      </w:r>
      <w:r>
        <w:rPr>
          <w:i/>
          <w:iCs/>
          <w:vertAlign w:val="subscript"/>
        </w:rPr>
        <w:t xml:space="preserve"> </w:t>
      </w:r>
      <w:r>
        <w:sym w:font="Symbol" w:char="F02D"/>
      </w:r>
      <w:r>
        <w:t xml:space="preserve"> </w:t>
      </w:r>
      <w:r>
        <w:sym w:font="Symbol" w:char="F044"/>
      </w:r>
      <w:r w:rsidRPr="008C1C31">
        <w:rPr>
          <w:i/>
          <w:iCs/>
        </w:rPr>
        <w:t>m</w:t>
      </w:r>
      <w:r w:rsidRPr="00620B5F">
        <w:rPr>
          <w:vertAlign w:val="subscript"/>
        </w:rPr>
        <w:t>1</w:t>
      </w:r>
      <w:r>
        <w:t xml:space="preserve"> is less than 0.005, then we consider it converged.  If not, we compute </w:t>
      </w:r>
      <w:r w:rsidRPr="00A82712">
        <w:rPr>
          <w:i/>
          <w:iCs/>
        </w:rPr>
        <w:t>m</w:t>
      </w:r>
      <w:r>
        <w:rPr>
          <w:vertAlign w:val="subscript"/>
        </w:rPr>
        <w:t>3</w:t>
      </w:r>
      <w:r>
        <w:t>, etc, until convergence is reached at the N</w:t>
      </w:r>
      <w:r w:rsidRPr="004B7A6E">
        <w:rPr>
          <w:vertAlign w:val="superscript"/>
        </w:rPr>
        <w:t>th</w:t>
      </w:r>
      <w:r>
        <w:t xml:space="preserve"> iteration.  The true flux estimate is </w:t>
      </w:r>
      <w:r w:rsidRPr="004B7A6E">
        <w:rPr>
          <w:i/>
          <w:iCs/>
        </w:rPr>
        <w:t>m</w:t>
      </w:r>
      <w:r w:rsidRPr="004B7A6E">
        <w:rPr>
          <w:vertAlign w:val="subscript"/>
        </w:rPr>
        <w:t>N</w:t>
      </w:r>
      <w:r>
        <w:t xml:space="preserve"> = </w:t>
      </w:r>
      <w:r>
        <w:rPr>
          <w:i/>
          <w:iCs/>
        </w:rPr>
        <w:t>m</w:t>
      </w:r>
      <w:r w:rsidRPr="004B7A6E">
        <w:rPr>
          <w:vertAlign w:val="subscript"/>
        </w:rPr>
        <w:t>0</w:t>
      </w:r>
      <w:r>
        <w:t> + </w:t>
      </w:r>
      <w:r>
        <w:sym w:font="Symbol" w:char="F044"/>
      </w:r>
      <w:r>
        <w:t>m</w:t>
      </w:r>
      <w:r>
        <w:rPr>
          <w:vertAlign w:val="subscript"/>
        </w:rPr>
        <w:t>N</w:t>
      </w:r>
      <w:r>
        <w:t xml:space="preserve"> and the true position is </w:t>
      </w:r>
      <w:r w:rsidRPr="004B7A6E">
        <w:rPr>
          <w:i/>
          <w:iCs/>
        </w:rPr>
        <w:t>y</w:t>
      </w:r>
      <w:r w:rsidRPr="004B7A6E">
        <w:rPr>
          <w:vertAlign w:val="subscript"/>
        </w:rPr>
        <w:t>N</w:t>
      </w:r>
      <w:r>
        <w:t> = </w:t>
      </w:r>
      <w:r w:rsidRPr="004B7A6E">
        <w:rPr>
          <w:i/>
          <w:iCs/>
        </w:rPr>
        <w:t>y</w:t>
      </w:r>
      <w:r w:rsidRPr="004B7A6E">
        <w:rPr>
          <w:vertAlign w:val="subscript"/>
        </w:rPr>
        <w:t>0</w:t>
      </w:r>
      <w:r>
        <w:t> + T</w:t>
      </w:r>
      <w:r w:rsidRPr="004C7D45">
        <w:rPr>
          <w:vertAlign w:val="subscript"/>
        </w:rPr>
        <w:sym w:font="Symbol" w:char="F044"/>
      </w:r>
      <w:r w:rsidRPr="004C7D45">
        <w:rPr>
          <w:i/>
          <w:iCs/>
          <w:vertAlign w:val="subscript"/>
        </w:rPr>
        <w:t>y</w:t>
      </w:r>
      <w:r>
        <w:rPr>
          <w:i/>
          <w:iCs/>
        </w:rPr>
        <w:t>[m</w:t>
      </w:r>
      <w:r w:rsidRPr="004C7D45">
        <w:rPr>
          <w:i/>
          <w:iCs/>
          <w:vertAlign w:val="subscript"/>
        </w:rPr>
        <w:t>N</w:t>
      </w:r>
      <w:r>
        <w:rPr>
          <w:i/>
          <w:iCs/>
        </w:rPr>
        <w:t>, S]</w:t>
      </w:r>
      <w:r>
        <w:t>.</w:t>
      </w:r>
    </w:p>
  </w:footnote>
  <w:footnote w:id="20">
    <w:p w14:paraId="04A3D6CF" w14:textId="63FDF906" w:rsidR="000C1E2C" w:rsidRDefault="000C1E2C">
      <w:pPr>
        <w:pStyle w:val="FootnoteText"/>
      </w:pPr>
      <w:r>
        <w:rPr>
          <w:rStyle w:val="FootnoteReference"/>
        </w:rPr>
        <w:footnoteRef/>
      </w:r>
      <w:r>
        <w:t xml:space="preserve"> Note that the vertical dimension here of 1015 is very close to the original 1014-pixel size of the detector.  This is related to the fact that the free parameters in the solution </w:t>
      </w:r>
      <w:r w:rsidR="003130C8">
        <w:t xml:space="preserve">are </w:t>
      </w:r>
      <w:r>
        <w:t>chose</w:t>
      </w:r>
      <w:r w:rsidR="003130C8">
        <w:t>n</w:t>
      </w:r>
      <w:r>
        <w:t xml:space="preserve"> to orient the corrected frame with y and its pixel scale.</w:t>
      </w:r>
    </w:p>
  </w:footnote>
  <w:footnote w:id="21">
    <w:p w14:paraId="40D616AA" w14:textId="446EC019" w:rsidR="00041B81" w:rsidRDefault="00041B81">
      <w:pPr>
        <w:pStyle w:val="FootnoteText"/>
      </w:pPr>
      <w:r>
        <w:rPr>
          <w:rStyle w:val="FootnoteReference"/>
        </w:rPr>
        <w:footnoteRef/>
      </w:r>
      <w:r>
        <w:t xml:space="preserve"> </w:t>
      </w:r>
      <w:r>
        <w:t xml:space="preserve">See </w:t>
      </w:r>
      <w:r w:rsidR="00DF63C0">
        <w:rPr>
          <w:b/>
          <w:bCs/>
          <w:color w:val="0070C0"/>
        </w:rPr>
        <w:t>USE CASE</w:t>
      </w:r>
      <w:r w:rsidRPr="00421DA4">
        <w:rPr>
          <w:b/>
          <w:bCs/>
          <w:color w:val="0070C0"/>
        </w:rPr>
        <w:t xml:space="preserve"> #</w:t>
      </w:r>
      <w:r w:rsidR="00BF6D0E">
        <w:rPr>
          <w:b/>
          <w:bCs/>
          <w:color w:val="0070C0"/>
        </w:rPr>
        <w:t>3</w:t>
      </w:r>
      <w:r w:rsidR="009D2529" w:rsidRPr="00421DA4">
        <w:rPr>
          <w:color w:val="0070C0"/>
        </w:rPr>
        <w:t>, though,</w:t>
      </w:r>
      <w:r>
        <w:t xml:space="preserve"> for an example of how to generate CMDs with hst2collate. </w:t>
      </w:r>
    </w:p>
  </w:footnote>
  <w:footnote w:id="22">
    <w:p w14:paraId="2B18FFD2" w14:textId="51776518" w:rsidR="00630558" w:rsidRDefault="00630558" w:rsidP="00630558">
      <w:pPr>
        <w:pStyle w:val="FootnoteText"/>
      </w:pPr>
      <w:r>
        <w:rPr>
          <w:rStyle w:val="FootnoteReference"/>
        </w:rPr>
        <w:footnoteRef/>
      </w:r>
      <w:r>
        <w:t xml:space="preserve"> Note that</w:t>
      </w:r>
      <w:r w:rsidR="00A659A7">
        <w:t xml:space="preserve"> the</w:t>
      </w:r>
      <w:r>
        <w:t xml:space="preserve"> shift</w:t>
      </w:r>
      <w:r w:rsidR="00A659A7">
        <w:t xml:space="preserve"> brightness</w:t>
      </w:r>
      <w:r>
        <w:t xml:space="preserve"> is a function of the size of the aperture.  The </w:t>
      </w:r>
      <w:r w:rsidRPr="00DA7A0E">
        <w:rPr>
          <w:rFonts w:ascii="Courier" w:hAnsi="Courier"/>
        </w:rPr>
        <w:t>hst1pass</w:t>
      </w:r>
      <w:r>
        <w:t xml:space="preserve"> routine uses a 5</w:t>
      </w:r>
      <w:r>
        <w:sym w:font="Symbol" w:char="F0B4"/>
      </w:r>
      <w:r>
        <w:t xml:space="preserve">5-pixel aperture.  </w:t>
      </w:r>
      <w:r w:rsidR="00A659A7">
        <w:t xml:space="preserve">For stars measured </w:t>
      </w:r>
      <w:r>
        <w:t>with a 1</w:t>
      </w:r>
      <w:r>
        <w:sym w:font="Symbol" w:char="F0B4"/>
      </w:r>
      <w:r>
        <w:t xml:space="preserve">1-pixel aperture, the zeropoint variation would be closer </w:t>
      </w:r>
      <w:r>
        <w:sym w:font="Symbol" w:char="F0B1"/>
      </w:r>
      <w:r>
        <w:t xml:space="preserve">0.2 magnitude.  If we were using a 5-pixel-radius aperture, then the zeropoint variation would be below 0.005.  </w:t>
      </w:r>
      <w:r w:rsidR="00A659A7">
        <w:t xml:space="preserve">Relatively large, e.g. </w:t>
      </w:r>
      <w:r>
        <w:t>10</w:t>
      </w:r>
      <w:r w:rsidR="00A659A7">
        <w:t xml:space="preserve"> </w:t>
      </w:r>
      <w:r>
        <w:t>pixel</w:t>
      </w:r>
      <w:r w:rsidR="00A659A7">
        <w:t xml:space="preserve">s in radius, </w:t>
      </w:r>
      <w:r>
        <w:t xml:space="preserve">are largely immune to breathing variations, however, difficult to use in crowded fields. </w:t>
      </w:r>
    </w:p>
  </w:footnote>
  <w:footnote w:id="23">
    <w:p w14:paraId="1E5A131C" w14:textId="58D850CD" w:rsidR="00630558" w:rsidRDefault="00630558" w:rsidP="00630558">
      <w:pPr>
        <w:pStyle w:val="FootnoteText"/>
      </w:pPr>
      <w:r>
        <w:rPr>
          <w:rStyle w:val="FootnoteReference"/>
        </w:rPr>
        <w:footnoteRef/>
      </w:r>
      <w:r>
        <w:t xml:space="preserve"> This includes essentially all observations made with ACS/WFC (gain 2) and  WFC3/UVIS (gain 1.5), and WFPC2</w:t>
      </w:r>
      <w:r w:rsidR="0034174B">
        <w:t xml:space="preserve"> (with gain 15)</w:t>
      </w:r>
      <w:r>
        <w:t xml:space="preserve"> and for WFC/HRC</w:t>
      </w:r>
      <w:r w:rsidR="0034174B">
        <w:t xml:space="preserve"> (with gain 4)</w:t>
      </w:r>
      <w:r>
        <w:t>.</w:t>
      </w:r>
    </w:p>
  </w:footnote>
  <w:footnote w:id="24">
    <w:p w14:paraId="009BD62B" w14:textId="77777777" w:rsidR="00630558" w:rsidRDefault="00630558" w:rsidP="00630558">
      <w:pPr>
        <w:pStyle w:val="FootnoteText"/>
      </w:pPr>
      <w:r>
        <w:rPr>
          <w:rStyle w:val="FootnoteReference"/>
        </w:rPr>
        <w:footnoteRef/>
      </w:r>
      <w:r>
        <w:t xml:space="preserve"> The potential barriers are lower along the columns than across the columns, so charge bleeds up and down and not right and left.</w:t>
      </w:r>
    </w:p>
  </w:footnote>
  <w:footnote w:id="25">
    <w:p w14:paraId="00CB5562" w14:textId="71DDE24F" w:rsidR="0029756A" w:rsidRDefault="0029756A">
      <w:pPr>
        <w:pStyle w:val="FootnoteText"/>
      </w:pPr>
      <w:r>
        <w:rPr>
          <w:rStyle w:val="FootnoteReference"/>
        </w:rPr>
        <w:footnoteRef/>
      </w:r>
      <w:r>
        <w:t xml:space="preserve"> It’s hard to tell which frame!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9392B" w14:textId="034D84B9" w:rsidR="000D47AC" w:rsidRDefault="00C95608">
    <w:pPr>
      <w:pStyle w:val="Header"/>
    </w:pPr>
    <w:r>
      <w:pict w14:anchorId="080A76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alt="" style="position:absolute;margin-left:0;margin-top:0;width:565.55pt;height:94.2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FINAL"/>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54D63" w14:textId="3C2C4E1B" w:rsidR="000D47AC" w:rsidRDefault="00C95608">
    <w:pPr>
      <w:pStyle w:val="Header"/>
    </w:pPr>
    <w:r>
      <w:pict w14:anchorId="4A1D925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alt="" style="position:absolute;margin-left:0;margin-top:0;width:565.55pt;height:94.2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FIN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08D08B2A"/>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1"/>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329289E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B150CE80"/>
    <w:lvl w:ilvl="0">
      <w:numFmt w:val="decimal"/>
      <w:lvlText w:val="*"/>
      <w:lvlJc w:val="left"/>
    </w:lvl>
  </w:abstractNum>
  <w:abstractNum w:abstractNumId="3"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1720ED4"/>
    <w:multiLevelType w:val="multilevel"/>
    <w:tmpl w:val="DF80B5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C457BC"/>
    <w:multiLevelType w:val="hybridMultilevel"/>
    <w:tmpl w:val="04D83504"/>
    <w:lvl w:ilvl="0" w:tplc="27FA1CDC">
      <w:start w:val="1"/>
      <w:numFmt w:val="upperLetter"/>
      <w:lvlText w:val="%1)"/>
      <w:lvlJc w:val="left"/>
      <w:pPr>
        <w:tabs>
          <w:tab w:val="num" w:pos="720"/>
        </w:tabs>
        <w:ind w:left="720" w:hanging="360"/>
      </w:pPr>
    </w:lvl>
    <w:lvl w:ilvl="1" w:tplc="6CA80976" w:tentative="1">
      <w:start w:val="1"/>
      <w:numFmt w:val="upperLetter"/>
      <w:lvlText w:val="%2)"/>
      <w:lvlJc w:val="left"/>
      <w:pPr>
        <w:tabs>
          <w:tab w:val="num" w:pos="1440"/>
        </w:tabs>
        <w:ind w:left="1440" w:hanging="360"/>
      </w:pPr>
    </w:lvl>
    <w:lvl w:ilvl="2" w:tplc="3B021CA8" w:tentative="1">
      <w:start w:val="1"/>
      <w:numFmt w:val="upperLetter"/>
      <w:lvlText w:val="%3)"/>
      <w:lvlJc w:val="left"/>
      <w:pPr>
        <w:tabs>
          <w:tab w:val="num" w:pos="2160"/>
        </w:tabs>
        <w:ind w:left="2160" w:hanging="360"/>
      </w:pPr>
    </w:lvl>
    <w:lvl w:ilvl="3" w:tplc="B5C48CF4" w:tentative="1">
      <w:start w:val="1"/>
      <w:numFmt w:val="upperLetter"/>
      <w:lvlText w:val="%4)"/>
      <w:lvlJc w:val="left"/>
      <w:pPr>
        <w:tabs>
          <w:tab w:val="num" w:pos="2880"/>
        </w:tabs>
        <w:ind w:left="2880" w:hanging="360"/>
      </w:pPr>
    </w:lvl>
    <w:lvl w:ilvl="4" w:tplc="094872D2" w:tentative="1">
      <w:start w:val="1"/>
      <w:numFmt w:val="upperLetter"/>
      <w:lvlText w:val="%5)"/>
      <w:lvlJc w:val="left"/>
      <w:pPr>
        <w:tabs>
          <w:tab w:val="num" w:pos="3600"/>
        </w:tabs>
        <w:ind w:left="3600" w:hanging="360"/>
      </w:pPr>
    </w:lvl>
    <w:lvl w:ilvl="5" w:tplc="4A34252A" w:tentative="1">
      <w:start w:val="1"/>
      <w:numFmt w:val="upperLetter"/>
      <w:lvlText w:val="%6)"/>
      <w:lvlJc w:val="left"/>
      <w:pPr>
        <w:tabs>
          <w:tab w:val="num" w:pos="4320"/>
        </w:tabs>
        <w:ind w:left="4320" w:hanging="360"/>
      </w:pPr>
    </w:lvl>
    <w:lvl w:ilvl="6" w:tplc="2662D166" w:tentative="1">
      <w:start w:val="1"/>
      <w:numFmt w:val="upperLetter"/>
      <w:lvlText w:val="%7)"/>
      <w:lvlJc w:val="left"/>
      <w:pPr>
        <w:tabs>
          <w:tab w:val="num" w:pos="5040"/>
        </w:tabs>
        <w:ind w:left="5040" w:hanging="360"/>
      </w:pPr>
    </w:lvl>
    <w:lvl w:ilvl="7" w:tplc="F59E754A" w:tentative="1">
      <w:start w:val="1"/>
      <w:numFmt w:val="upperLetter"/>
      <w:lvlText w:val="%8)"/>
      <w:lvlJc w:val="left"/>
      <w:pPr>
        <w:tabs>
          <w:tab w:val="num" w:pos="5760"/>
        </w:tabs>
        <w:ind w:left="5760" w:hanging="360"/>
      </w:pPr>
    </w:lvl>
    <w:lvl w:ilvl="8" w:tplc="F1E46590" w:tentative="1">
      <w:start w:val="1"/>
      <w:numFmt w:val="upperLetter"/>
      <w:lvlText w:val="%9)"/>
      <w:lvlJc w:val="left"/>
      <w:pPr>
        <w:tabs>
          <w:tab w:val="num" w:pos="6480"/>
        </w:tabs>
        <w:ind w:left="6480" w:hanging="360"/>
      </w:pPr>
    </w:lvl>
  </w:abstractNum>
  <w:abstractNum w:abstractNumId="6" w15:restartNumberingAfterBreak="0">
    <w:nsid w:val="02EA773B"/>
    <w:multiLevelType w:val="multilevel"/>
    <w:tmpl w:val="DAE8A0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93A330C"/>
    <w:multiLevelType w:val="hybridMultilevel"/>
    <w:tmpl w:val="C1B851FA"/>
    <w:lvl w:ilvl="0" w:tplc="7BAC12A6">
      <w:start w:val="1"/>
      <w:numFmt w:val="decimal"/>
      <w:pStyle w:val="HeadSect"/>
      <w:lvlText w:val="%1."/>
      <w:lvlJc w:val="left"/>
      <w:pPr>
        <w:tabs>
          <w:tab w:val="num" w:pos="504"/>
        </w:tabs>
        <w:ind w:left="504" w:hanging="50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D34E4"/>
    <w:multiLevelType w:val="multilevel"/>
    <w:tmpl w:val="8BB4FFFA"/>
    <w:lvl w:ilvl="0">
      <w:start w:val="1"/>
      <w:numFmt w:val="decimal"/>
      <w:lvlText w:val="%1."/>
      <w:lvlJc w:val="left"/>
      <w:pPr>
        <w:tabs>
          <w:tab w:val="num" w:pos="432"/>
        </w:tabs>
        <w:ind w:left="432" w:hanging="43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451ABC"/>
    <w:multiLevelType w:val="multilevel"/>
    <w:tmpl w:val="9208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C263AF"/>
    <w:multiLevelType w:val="hybridMultilevel"/>
    <w:tmpl w:val="E8767FE4"/>
    <w:lvl w:ilvl="0" w:tplc="B5BA2B98">
      <w:start w:val="7"/>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74097"/>
    <w:multiLevelType w:val="hybridMultilevel"/>
    <w:tmpl w:val="808ABD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862969"/>
    <w:multiLevelType w:val="hybridMultilevel"/>
    <w:tmpl w:val="AB9E4C3C"/>
    <w:lvl w:ilvl="0" w:tplc="161EEE96">
      <w:start w:val="1"/>
      <w:numFmt w:val="bullet"/>
      <w:lvlText w:val="•"/>
      <w:lvlJc w:val="left"/>
      <w:pPr>
        <w:tabs>
          <w:tab w:val="num" w:pos="720"/>
        </w:tabs>
        <w:ind w:left="720" w:hanging="360"/>
      </w:pPr>
      <w:rPr>
        <w:rFonts w:ascii="Arial" w:hAnsi="Arial" w:hint="default"/>
      </w:rPr>
    </w:lvl>
    <w:lvl w:ilvl="1" w:tplc="7EEEDCFA">
      <w:numFmt w:val="bullet"/>
      <w:lvlText w:val="•"/>
      <w:lvlJc w:val="left"/>
      <w:pPr>
        <w:tabs>
          <w:tab w:val="num" w:pos="1440"/>
        </w:tabs>
        <w:ind w:left="1440" w:hanging="360"/>
      </w:pPr>
      <w:rPr>
        <w:rFonts w:ascii="Arial" w:hAnsi="Arial" w:hint="default"/>
      </w:rPr>
    </w:lvl>
    <w:lvl w:ilvl="2" w:tplc="06FC541C">
      <w:numFmt w:val="bullet"/>
      <w:lvlText w:val="•"/>
      <w:lvlJc w:val="left"/>
      <w:pPr>
        <w:tabs>
          <w:tab w:val="num" w:pos="2160"/>
        </w:tabs>
        <w:ind w:left="2160" w:hanging="360"/>
      </w:pPr>
      <w:rPr>
        <w:rFonts w:ascii="Arial" w:hAnsi="Arial" w:hint="default"/>
      </w:rPr>
    </w:lvl>
    <w:lvl w:ilvl="3" w:tplc="0C3496EC" w:tentative="1">
      <w:start w:val="1"/>
      <w:numFmt w:val="bullet"/>
      <w:lvlText w:val="•"/>
      <w:lvlJc w:val="left"/>
      <w:pPr>
        <w:tabs>
          <w:tab w:val="num" w:pos="2880"/>
        </w:tabs>
        <w:ind w:left="2880" w:hanging="360"/>
      </w:pPr>
      <w:rPr>
        <w:rFonts w:ascii="Arial" w:hAnsi="Arial" w:hint="default"/>
      </w:rPr>
    </w:lvl>
    <w:lvl w:ilvl="4" w:tplc="74EE6E4E" w:tentative="1">
      <w:start w:val="1"/>
      <w:numFmt w:val="bullet"/>
      <w:lvlText w:val="•"/>
      <w:lvlJc w:val="left"/>
      <w:pPr>
        <w:tabs>
          <w:tab w:val="num" w:pos="3600"/>
        </w:tabs>
        <w:ind w:left="3600" w:hanging="360"/>
      </w:pPr>
      <w:rPr>
        <w:rFonts w:ascii="Arial" w:hAnsi="Arial" w:hint="default"/>
      </w:rPr>
    </w:lvl>
    <w:lvl w:ilvl="5" w:tplc="09485902" w:tentative="1">
      <w:start w:val="1"/>
      <w:numFmt w:val="bullet"/>
      <w:lvlText w:val="•"/>
      <w:lvlJc w:val="left"/>
      <w:pPr>
        <w:tabs>
          <w:tab w:val="num" w:pos="4320"/>
        </w:tabs>
        <w:ind w:left="4320" w:hanging="360"/>
      </w:pPr>
      <w:rPr>
        <w:rFonts w:ascii="Arial" w:hAnsi="Arial" w:hint="default"/>
      </w:rPr>
    </w:lvl>
    <w:lvl w:ilvl="6" w:tplc="045C76F8" w:tentative="1">
      <w:start w:val="1"/>
      <w:numFmt w:val="bullet"/>
      <w:lvlText w:val="•"/>
      <w:lvlJc w:val="left"/>
      <w:pPr>
        <w:tabs>
          <w:tab w:val="num" w:pos="5040"/>
        </w:tabs>
        <w:ind w:left="5040" w:hanging="360"/>
      </w:pPr>
      <w:rPr>
        <w:rFonts w:ascii="Arial" w:hAnsi="Arial" w:hint="default"/>
      </w:rPr>
    </w:lvl>
    <w:lvl w:ilvl="7" w:tplc="76BC7456" w:tentative="1">
      <w:start w:val="1"/>
      <w:numFmt w:val="bullet"/>
      <w:lvlText w:val="•"/>
      <w:lvlJc w:val="left"/>
      <w:pPr>
        <w:tabs>
          <w:tab w:val="num" w:pos="5760"/>
        </w:tabs>
        <w:ind w:left="5760" w:hanging="360"/>
      </w:pPr>
      <w:rPr>
        <w:rFonts w:ascii="Arial" w:hAnsi="Arial" w:hint="default"/>
      </w:rPr>
    </w:lvl>
    <w:lvl w:ilvl="8" w:tplc="6DC4799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C044DAB"/>
    <w:multiLevelType w:val="hybridMultilevel"/>
    <w:tmpl w:val="A6B02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242EBD"/>
    <w:multiLevelType w:val="hybridMultilevel"/>
    <w:tmpl w:val="6B2E3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46582"/>
    <w:multiLevelType w:val="hybridMultilevel"/>
    <w:tmpl w:val="1D8A821E"/>
    <w:lvl w:ilvl="0" w:tplc="0409000F">
      <w:start w:val="1"/>
      <w:numFmt w:val="decimal"/>
      <w:lvlText w:val="%1."/>
      <w:lvlJc w:val="left"/>
      <w:pPr>
        <w:ind w:left="720" w:hanging="360"/>
      </w:pPr>
      <w:rPr>
        <w:rFonts w:hint="default"/>
      </w:rPr>
    </w:lvl>
    <w:lvl w:ilvl="1" w:tplc="5A6E7FB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00424D"/>
    <w:multiLevelType w:val="hybridMultilevel"/>
    <w:tmpl w:val="9600E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253B2C"/>
    <w:multiLevelType w:val="multilevel"/>
    <w:tmpl w:val="B0A8B0A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CB4B73"/>
    <w:multiLevelType w:val="singleLevel"/>
    <w:tmpl w:val="683C3998"/>
    <w:lvl w:ilvl="0">
      <w:start w:val="1"/>
      <w:numFmt w:val="decimal"/>
      <w:lvlText w:val="Figure %1:"/>
      <w:legacy w:legacy="1" w:legacySpace="0" w:legacyIndent="360"/>
      <w:lvlJc w:val="left"/>
      <w:pPr>
        <w:ind w:left="360" w:hanging="360"/>
      </w:pPr>
      <w:rPr>
        <w:rFonts w:ascii="Times" w:hAnsi="Times" w:hint="default"/>
      </w:rPr>
    </w:lvl>
  </w:abstractNum>
  <w:abstractNum w:abstractNumId="19" w15:restartNumberingAfterBreak="0">
    <w:nsid w:val="3EC67B78"/>
    <w:multiLevelType w:val="multilevel"/>
    <w:tmpl w:val="DCFA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720B2E"/>
    <w:multiLevelType w:val="hybridMultilevel"/>
    <w:tmpl w:val="D05872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121978"/>
    <w:multiLevelType w:val="multilevel"/>
    <w:tmpl w:val="AA6A2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F37754"/>
    <w:multiLevelType w:val="multilevel"/>
    <w:tmpl w:val="CE50535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C7D68C3"/>
    <w:multiLevelType w:val="hybridMultilevel"/>
    <w:tmpl w:val="A742F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A4385A"/>
    <w:multiLevelType w:val="hybridMultilevel"/>
    <w:tmpl w:val="42700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9B7D21"/>
    <w:multiLevelType w:val="multilevel"/>
    <w:tmpl w:val="41D4CA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0124183"/>
    <w:multiLevelType w:val="multilevel"/>
    <w:tmpl w:val="1E923D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A0A290A"/>
    <w:multiLevelType w:val="singleLevel"/>
    <w:tmpl w:val="683C3998"/>
    <w:lvl w:ilvl="0">
      <w:start w:val="1"/>
      <w:numFmt w:val="decimal"/>
      <w:lvlText w:val="Figure %1:"/>
      <w:legacy w:legacy="1" w:legacySpace="0" w:legacyIndent="360"/>
      <w:lvlJc w:val="left"/>
      <w:pPr>
        <w:ind w:left="360" w:hanging="360"/>
      </w:pPr>
      <w:rPr>
        <w:rFonts w:ascii="Times" w:hAnsi="Times" w:hint="default"/>
      </w:rPr>
    </w:lvl>
  </w:abstractNum>
  <w:abstractNum w:abstractNumId="28" w15:restartNumberingAfterBreak="0">
    <w:nsid w:val="7C481958"/>
    <w:multiLevelType w:val="singleLevel"/>
    <w:tmpl w:val="1B02923C"/>
    <w:lvl w:ilvl="0">
      <w:start w:val="1"/>
      <w:numFmt w:val="decimal"/>
      <w:lvlText w:val="Table %1."/>
      <w:legacy w:legacy="1" w:legacySpace="0" w:legacyIndent="360"/>
      <w:lvlJc w:val="left"/>
      <w:pPr>
        <w:ind w:left="360" w:hanging="360"/>
      </w:pPr>
      <w:rPr>
        <w:rFonts w:ascii="Times" w:hAnsi="Times" w:hint="default"/>
      </w:rPr>
    </w:lvl>
  </w:abstractNum>
  <w:num w:numId="1" w16cid:durableId="2047639467">
    <w:abstractNumId w:val="2"/>
    <w:lvlOverride w:ilvl="0">
      <w:lvl w:ilvl="0">
        <w:start w:val="1"/>
        <w:numFmt w:val="bullet"/>
        <w:lvlText w:val="Abstract"/>
        <w:legacy w:legacy="1" w:legacySpace="0" w:legacyIndent="360"/>
        <w:lvlJc w:val="left"/>
        <w:pPr>
          <w:ind w:left="360" w:hanging="360"/>
        </w:pPr>
        <w:rPr>
          <w:rFonts w:ascii="Times" w:hAnsi="Times" w:hint="default"/>
        </w:rPr>
      </w:lvl>
    </w:lvlOverride>
  </w:num>
  <w:num w:numId="2" w16cid:durableId="1645424019">
    <w:abstractNumId w:val="18"/>
  </w:num>
  <w:num w:numId="3" w16cid:durableId="1165976291">
    <w:abstractNumId w:val="27"/>
  </w:num>
  <w:num w:numId="4" w16cid:durableId="1639266851">
    <w:abstractNumId w:val="28"/>
  </w:num>
  <w:num w:numId="5" w16cid:durableId="1135487367">
    <w:abstractNumId w:val="5"/>
  </w:num>
  <w:num w:numId="6" w16cid:durableId="102654173">
    <w:abstractNumId w:val="12"/>
  </w:num>
  <w:num w:numId="7" w16cid:durableId="643923704">
    <w:abstractNumId w:val="0"/>
  </w:num>
  <w:num w:numId="8" w16cid:durableId="986474501">
    <w:abstractNumId w:val="23"/>
  </w:num>
  <w:num w:numId="9" w16cid:durableId="1890217262">
    <w:abstractNumId w:val="15"/>
  </w:num>
  <w:num w:numId="10" w16cid:durableId="863985501">
    <w:abstractNumId w:val="11"/>
  </w:num>
  <w:num w:numId="11" w16cid:durableId="264583976">
    <w:abstractNumId w:val="13"/>
  </w:num>
  <w:num w:numId="12" w16cid:durableId="1778675589">
    <w:abstractNumId w:val="24"/>
  </w:num>
  <w:num w:numId="13" w16cid:durableId="1373846802">
    <w:abstractNumId w:val="3"/>
  </w:num>
  <w:num w:numId="14" w16cid:durableId="1586570567">
    <w:abstractNumId w:val="21"/>
  </w:num>
  <w:num w:numId="15" w16cid:durableId="769087804">
    <w:abstractNumId w:val="1"/>
  </w:num>
  <w:num w:numId="16" w16cid:durableId="161044233">
    <w:abstractNumId w:val="7"/>
  </w:num>
  <w:num w:numId="17" w16cid:durableId="1067651829">
    <w:abstractNumId w:val="4"/>
  </w:num>
  <w:num w:numId="18" w16cid:durableId="1297687709">
    <w:abstractNumId w:val="8"/>
  </w:num>
  <w:num w:numId="19" w16cid:durableId="250625491">
    <w:abstractNumId w:val="19"/>
  </w:num>
  <w:num w:numId="20" w16cid:durableId="519708905">
    <w:abstractNumId w:val="9"/>
  </w:num>
  <w:num w:numId="21" w16cid:durableId="1969705207">
    <w:abstractNumId w:val="17"/>
  </w:num>
  <w:num w:numId="22" w16cid:durableId="2022272816">
    <w:abstractNumId w:val="25"/>
  </w:num>
  <w:num w:numId="23" w16cid:durableId="640422502">
    <w:abstractNumId w:val="6"/>
  </w:num>
  <w:num w:numId="24" w16cid:durableId="725109333">
    <w:abstractNumId w:val="26"/>
  </w:num>
  <w:num w:numId="25" w16cid:durableId="1330250995">
    <w:abstractNumId w:val="20"/>
  </w:num>
  <w:num w:numId="26" w16cid:durableId="1330793449">
    <w:abstractNumId w:val="22"/>
  </w:num>
  <w:num w:numId="27" w16cid:durableId="1081104815">
    <w:abstractNumId w:val="14"/>
  </w:num>
  <w:num w:numId="28" w16cid:durableId="392312393">
    <w:abstractNumId w:val="10"/>
  </w:num>
  <w:num w:numId="29" w16cid:durableId="630980752">
    <w:abstractNumId w:val="16"/>
  </w:num>
  <w:num w:numId="30" w16cid:durableId="8217555">
    <w:abstractNumId w:val="7"/>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activeWritingStyle w:appName="MSWord" w:lang="en-US" w:vendorID="64" w:dllVersion="6" w:nlCheck="1" w:checkStyle="0"/>
  <w:activeWritingStyle w:appName="MSWord" w:lang="es-ES" w:vendorID="64" w:dllVersion="6" w:nlCheck="1" w:checkStyle="0"/>
  <w:activeWritingStyle w:appName="MSWord" w:lang="en-US" w:vendorID="64" w:dllVersion="4096" w:nlCheck="1" w:checkStyle="0"/>
  <w:proofState w:spelling="clean" w:grammar="clean"/>
  <w:defaultTabStop w:val="720"/>
  <w:drawingGridHorizontalSpacing w:val="120"/>
  <w:drawingGridVerticalSpacing w:val="1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0E9"/>
    <w:rsid w:val="00000AEB"/>
    <w:rsid w:val="00000C1E"/>
    <w:rsid w:val="000016E5"/>
    <w:rsid w:val="00001CCB"/>
    <w:rsid w:val="000026B8"/>
    <w:rsid w:val="00004160"/>
    <w:rsid w:val="00004279"/>
    <w:rsid w:val="000049B0"/>
    <w:rsid w:val="00004A85"/>
    <w:rsid w:val="000057C9"/>
    <w:rsid w:val="0000591E"/>
    <w:rsid w:val="000105C2"/>
    <w:rsid w:val="000111F8"/>
    <w:rsid w:val="00011A42"/>
    <w:rsid w:val="00012D16"/>
    <w:rsid w:val="0001476C"/>
    <w:rsid w:val="0001567E"/>
    <w:rsid w:val="00016C38"/>
    <w:rsid w:val="00020EDD"/>
    <w:rsid w:val="0002129C"/>
    <w:rsid w:val="000214CC"/>
    <w:rsid w:val="0002174D"/>
    <w:rsid w:val="0002212C"/>
    <w:rsid w:val="00022721"/>
    <w:rsid w:val="00022B7D"/>
    <w:rsid w:val="00022D19"/>
    <w:rsid w:val="000230E4"/>
    <w:rsid w:val="0002402A"/>
    <w:rsid w:val="00024861"/>
    <w:rsid w:val="00024A57"/>
    <w:rsid w:val="00025815"/>
    <w:rsid w:val="00026780"/>
    <w:rsid w:val="00026B26"/>
    <w:rsid w:val="00030501"/>
    <w:rsid w:val="0003066E"/>
    <w:rsid w:val="00031A63"/>
    <w:rsid w:val="0003212F"/>
    <w:rsid w:val="0003218C"/>
    <w:rsid w:val="00033811"/>
    <w:rsid w:val="00033920"/>
    <w:rsid w:val="00033C03"/>
    <w:rsid w:val="00035D26"/>
    <w:rsid w:val="0003658A"/>
    <w:rsid w:val="000370AB"/>
    <w:rsid w:val="00037345"/>
    <w:rsid w:val="00037B53"/>
    <w:rsid w:val="00037BF6"/>
    <w:rsid w:val="00037FD4"/>
    <w:rsid w:val="000409E6"/>
    <w:rsid w:val="00041B81"/>
    <w:rsid w:val="00043436"/>
    <w:rsid w:val="000436AC"/>
    <w:rsid w:val="000437D6"/>
    <w:rsid w:val="00043AC1"/>
    <w:rsid w:val="0004585D"/>
    <w:rsid w:val="00051AC5"/>
    <w:rsid w:val="00053825"/>
    <w:rsid w:val="0005392F"/>
    <w:rsid w:val="00053ADD"/>
    <w:rsid w:val="00054331"/>
    <w:rsid w:val="0005785E"/>
    <w:rsid w:val="00057FD6"/>
    <w:rsid w:val="0006021A"/>
    <w:rsid w:val="00060319"/>
    <w:rsid w:val="00060D61"/>
    <w:rsid w:val="00060E6B"/>
    <w:rsid w:val="00060EC9"/>
    <w:rsid w:val="000613A6"/>
    <w:rsid w:val="000616C7"/>
    <w:rsid w:val="00062DB4"/>
    <w:rsid w:val="00063ADB"/>
    <w:rsid w:val="00063D31"/>
    <w:rsid w:val="00063F1A"/>
    <w:rsid w:val="0006405B"/>
    <w:rsid w:val="000641FA"/>
    <w:rsid w:val="000643E7"/>
    <w:rsid w:val="00064508"/>
    <w:rsid w:val="0006572B"/>
    <w:rsid w:val="00066252"/>
    <w:rsid w:val="000663AD"/>
    <w:rsid w:val="00066CD2"/>
    <w:rsid w:val="000677A9"/>
    <w:rsid w:val="00070D2F"/>
    <w:rsid w:val="0007182C"/>
    <w:rsid w:val="0007307D"/>
    <w:rsid w:val="0007372F"/>
    <w:rsid w:val="000737A4"/>
    <w:rsid w:val="00073DF1"/>
    <w:rsid w:val="00075F78"/>
    <w:rsid w:val="000768FD"/>
    <w:rsid w:val="00077176"/>
    <w:rsid w:val="0007756D"/>
    <w:rsid w:val="00082D4C"/>
    <w:rsid w:val="00084835"/>
    <w:rsid w:val="0008542A"/>
    <w:rsid w:val="0008556B"/>
    <w:rsid w:val="00086A12"/>
    <w:rsid w:val="00086B7B"/>
    <w:rsid w:val="0009142F"/>
    <w:rsid w:val="000921F4"/>
    <w:rsid w:val="0009331D"/>
    <w:rsid w:val="00093E1C"/>
    <w:rsid w:val="00094279"/>
    <w:rsid w:val="00094C3F"/>
    <w:rsid w:val="00095700"/>
    <w:rsid w:val="00095D31"/>
    <w:rsid w:val="00097222"/>
    <w:rsid w:val="0009757B"/>
    <w:rsid w:val="00097D1B"/>
    <w:rsid w:val="000A0150"/>
    <w:rsid w:val="000A0D7F"/>
    <w:rsid w:val="000A183C"/>
    <w:rsid w:val="000A1C5F"/>
    <w:rsid w:val="000A201B"/>
    <w:rsid w:val="000A397F"/>
    <w:rsid w:val="000A49DB"/>
    <w:rsid w:val="000A4A25"/>
    <w:rsid w:val="000A4C27"/>
    <w:rsid w:val="000A5CAF"/>
    <w:rsid w:val="000A5EE2"/>
    <w:rsid w:val="000A6E55"/>
    <w:rsid w:val="000A71A6"/>
    <w:rsid w:val="000A7C2D"/>
    <w:rsid w:val="000A7D2A"/>
    <w:rsid w:val="000A7FC3"/>
    <w:rsid w:val="000B00A9"/>
    <w:rsid w:val="000B4A4F"/>
    <w:rsid w:val="000B52BB"/>
    <w:rsid w:val="000B56FC"/>
    <w:rsid w:val="000B5A8C"/>
    <w:rsid w:val="000B749B"/>
    <w:rsid w:val="000C08C4"/>
    <w:rsid w:val="000C0DC2"/>
    <w:rsid w:val="000C1E2C"/>
    <w:rsid w:val="000C2674"/>
    <w:rsid w:val="000C3073"/>
    <w:rsid w:val="000C44ED"/>
    <w:rsid w:val="000C4664"/>
    <w:rsid w:val="000C5525"/>
    <w:rsid w:val="000C6061"/>
    <w:rsid w:val="000C6EC8"/>
    <w:rsid w:val="000C706B"/>
    <w:rsid w:val="000D01A9"/>
    <w:rsid w:val="000D14AE"/>
    <w:rsid w:val="000D150F"/>
    <w:rsid w:val="000D1B1A"/>
    <w:rsid w:val="000D1EC3"/>
    <w:rsid w:val="000D47AC"/>
    <w:rsid w:val="000D4C07"/>
    <w:rsid w:val="000D4DD8"/>
    <w:rsid w:val="000D5AAD"/>
    <w:rsid w:val="000D5F80"/>
    <w:rsid w:val="000D6228"/>
    <w:rsid w:val="000D7F81"/>
    <w:rsid w:val="000E0011"/>
    <w:rsid w:val="000E061C"/>
    <w:rsid w:val="000E2004"/>
    <w:rsid w:val="000E2CDB"/>
    <w:rsid w:val="000E40DB"/>
    <w:rsid w:val="000E4945"/>
    <w:rsid w:val="000E4983"/>
    <w:rsid w:val="000E5A00"/>
    <w:rsid w:val="000E5C8C"/>
    <w:rsid w:val="000F275B"/>
    <w:rsid w:val="000F2E5C"/>
    <w:rsid w:val="000F2EAB"/>
    <w:rsid w:val="000F3426"/>
    <w:rsid w:val="000F39EA"/>
    <w:rsid w:val="000F3D4B"/>
    <w:rsid w:val="000F552D"/>
    <w:rsid w:val="000F55FB"/>
    <w:rsid w:val="000F6BE1"/>
    <w:rsid w:val="000F7C2A"/>
    <w:rsid w:val="00100EB8"/>
    <w:rsid w:val="00100FBE"/>
    <w:rsid w:val="0010105C"/>
    <w:rsid w:val="00101C3A"/>
    <w:rsid w:val="00103DE4"/>
    <w:rsid w:val="00105894"/>
    <w:rsid w:val="0011089F"/>
    <w:rsid w:val="00110CB3"/>
    <w:rsid w:val="00112BC6"/>
    <w:rsid w:val="00112C15"/>
    <w:rsid w:val="0011509D"/>
    <w:rsid w:val="00116747"/>
    <w:rsid w:val="00117AA1"/>
    <w:rsid w:val="001203A7"/>
    <w:rsid w:val="001216B0"/>
    <w:rsid w:val="00122139"/>
    <w:rsid w:val="00122277"/>
    <w:rsid w:val="00122A9D"/>
    <w:rsid w:val="00124C4B"/>
    <w:rsid w:val="001260D0"/>
    <w:rsid w:val="00126A72"/>
    <w:rsid w:val="00126CFD"/>
    <w:rsid w:val="00127FE5"/>
    <w:rsid w:val="00130037"/>
    <w:rsid w:val="00130D38"/>
    <w:rsid w:val="00130DA2"/>
    <w:rsid w:val="0013139D"/>
    <w:rsid w:val="0013168F"/>
    <w:rsid w:val="00131920"/>
    <w:rsid w:val="00131B48"/>
    <w:rsid w:val="00131FD8"/>
    <w:rsid w:val="00132044"/>
    <w:rsid w:val="001346A5"/>
    <w:rsid w:val="00134BF3"/>
    <w:rsid w:val="00134EAE"/>
    <w:rsid w:val="001363D7"/>
    <w:rsid w:val="001366C3"/>
    <w:rsid w:val="001368FC"/>
    <w:rsid w:val="00136C12"/>
    <w:rsid w:val="001377C3"/>
    <w:rsid w:val="00140104"/>
    <w:rsid w:val="0014064D"/>
    <w:rsid w:val="00141D94"/>
    <w:rsid w:val="00143795"/>
    <w:rsid w:val="00143A26"/>
    <w:rsid w:val="00143B5A"/>
    <w:rsid w:val="00143F94"/>
    <w:rsid w:val="00144013"/>
    <w:rsid w:val="00144051"/>
    <w:rsid w:val="00146D72"/>
    <w:rsid w:val="001509C7"/>
    <w:rsid w:val="001519B0"/>
    <w:rsid w:val="00151AA6"/>
    <w:rsid w:val="00151E3E"/>
    <w:rsid w:val="00152329"/>
    <w:rsid w:val="00152AAC"/>
    <w:rsid w:val="0015351F"/>
    <w:rsid w:val="00153729"/>
    <w:rsid w:val="00153734"/>
    <w:rsid w:val="001542E8"/>
    <w:rsid w:val="00157520"/>
    <w:rsid w:val="00157EDA"/>
    <w:rsid w:val="00161A3E"/>
    <w:rsid w:val="00161F84"/>
    <w:rsid w:val="001636E5"/>
    <w:rsid w:val="00163FAE"/>
    <w:rsid w:val="00165201"/>
    <w:rsid w:val="00166901"/>
    <w:rsid w:val="00166FC0"/>
    <w:rsid w:val="001701E0"/>
    <w:rsid w:val="001709D3"/>
    <w:rsid w:val="00170F6C"/>
    <w:rsid w:val="001738EF"/>
    <w:rsid w:val="001749A0"/>
    <w:rsid w:val="001807C7"/>
    <w:rsid w:val="001808FD"/>
    <w:rsid w:val="00180A92"/>
    <w:rsid w:val="0018125B"/>
    <w:rsid w:val="00182686"/>
    <w:rsid w:val="0018312A"/>
    <w:rsid w:val="001835D2"/>
    <w:rsid w:val="001839AF"/>
    <w:rsid w:val="00187267"/>
    <w:rsid w:val="00187DED"/>
    <w:rsid w:val="00190A28"/>
    <w:rsid w:val="00190D6F"/>
    <w:rsid w:val="00190F07"/>
    <w:rsid w:val="0019185A"/>
    <w:rsid w:val="00191A2E"/>
    <w:rsid w:val="001922F4"/>
    <w:rsid w:val="001931BF"/>
    <w:rsid w:val="0019373E"/>
    <w:rsid w:val="001945B4"/>
    <w:rsid w:val="00194CAF"/>
    <w:rsid w:val="00195CC9"/>
    <w:rsid w:val="001A0AD6"/>
    <w:rsid w:val="001A155B"/>
    <w:rsid w:val="001A2816"/>
    <w:rsid w:val="001A2E45"/>
    <w:rsid w:val="001A322C"/>
    <w:rsid w:val="001A39B0"/>
    <w:rsid w:val="001A3C94"/>
    <w:rsid w:val="001A3E41"/>
    <w:rsid w:val="001A40CC"/>
    <w:rsid w:val="001A45DB"/>
    <w:rsid w:val="001A4662"/>
    <w:rsid w:val="001A5C3F"/>
    <w:rsid w:val="001A73DD"/>
    <w:rsid w:val="001A7428"/>
    <w:rsid w:val="001A75D9"/>
    <w:rsid w:val="001B0B1A"/>
    <w:rsid w:val="001B179C"/>
    <w:rsid w:val="001B2259"/>
    <w:rsid w:val="001B3C5F"/>
    <w:rsid w:val="001B3FE9"/>
    <w:rsid w:val="001B63EA"/>
    <w:rsid w:val="001C1BB6"/>
    <w:rsid w:val="001C1E5E"/>
    <w:rsid w:val="001C202A"/>
    <w:rsid w:val="001C2121"/>
    <w:rsid w:val="001C28FB"/>
    <w:rsid w:val="001C2F4E"/>
    <w:rsid w:val="001C377E"/>
    <w:rsid w:val="001C46D6"/>
    <w:rsid w:val="001C5A18"/>
    <w:rsid w:val="001D0B8D"/>
    <w:rsid w:val="001D22ED"/>
    <w:rsid w:val="001D2792"/>
    <w:rsid w:val="001D2F1A"/>
    <w:rsid w:val="001D3378"/>
    <w:rsid w:val="001D5242"/>
    <w:rsid w:val="001D63D0"/>
    <w:rsid w:val="001D6B39"/>
    <w:rsid w:val="001D702E"/>
    <w:rsid w:val="001D7449"/>
    <w:rsid w:val="001D78AE"/>
    <w:rsid w:val="001D79D6"/>
    <w:rsid w:val="001D7C6A"/>
    <w:rsid w:val="001E1926"/>
    <w:rsid w:val="001E19CA"/>
    <w:rsid w:val="001E2AEF"/>
    <w:rsid w:val="001E2FC9"/>
    <w:rsid w:val="001E3169"/>
    <w:rsid w:val="001E3240"/>
    <w:rsid w:val="001E3B99"/>
    <w:rsid w:val="001E4567"/>
    <w:rsid w:val="001E4DD6"/>
    <w:rsid w:val="001E5E64"/>
    <w:rsid w:val="001E6D90"/>
    <w:rsid w:val="001E6F1B"/>
    <w:rsid w:val="001E7B02"/>
    <w:rsid w:val="001F0B99"/>
    <w:rsid w:val="001F148E"/>
    <w:rsid w:val="001F1F4D"/>
    <w:rsid w:val="001F2376"/>
    <w:rsid w:val="001F2A02"/>
    <w:rsid w:val="001F2FA0"/>
    <w:rsid w:val="001F2FC7"/>
    <w:rsid w:val="001F44FB"/>
    <w:rsid w:val="001F5846"/>
    <w:rsid w:val="001F6AD3"/>
    <w:rsid w:val="00200665"/>
    <w:rsid w:val="002018A9"/>
    <w:rsid w:val="00204646"/>
    <w:rsid w:val="00204E2D"/>
    <w:rsid w:val="00205637"/>
    <w:rsid w:val="00205676"/>
    <w:rsid w:val="00207D89"/>
    <w:rsid w:val="002107DC"/>
    <w:rsid w:val="00210A17"/>
    <w:rsid w:val="00211341"/>
    <w:rsid w:val="00211D2C"/>
    <w:rsid w:val="00213C8F"/>
    <w:rsid w:val="0021423F"/>
    <w:rsid w:val="00214821"/>
    <w:rsid w:val="0021591E"/>
    <w:rsid w:val="00215A6A"/>
    <w:rsid w:val="00215C4B"/>
    <w:rsid w:val="002173F1"/>
    <w:rsid w:val="00217939"/>
    <w:rsid w:val="0022033D"/>
    <w:rsid w:val="002203C7"/>
    <w:rsid w:val="00220D48"/>
    <w:rsid w:val="002216B4"/>
    <w:rsid w:val="00221BD6"/>
    <w:rsid w:val="002225AD"/>
    <w:rsid w:val="00222E13"/>
    <w:rsid w:val="00222FEB"/>
    <w:rsid w:val="0022500D"/>
    <w:rsid w:val="00225675"/>
    <w:rsid w:val="00227431"/>
    <w:rsid w:val="0022792F"/>
    <w:rsid w:val="002306AE"/>
    <w:rsid w:val="0023197D"/>
    <w:rsid w:val="00231EAB"/>
    <w:rsid w:val="0023254D"/>
    <w:rsid w:val="00232AD3"/>
    <w:rsid w:val="0023453C"/>
    <w:rsid w:val="002374F3"/>
    <w:rsid w:val="00240CD2"/>
    <w:rsid w:val="0024187D"/>
    <w:rsid w:val="002429C0"/>
    <w:rsid w:val="00242D34"/>
    <w:rsid w:val="00242F19"/>
    <w:rsid w:val="002435C0"/>
    <w:rsid w:val="00244DC9"/>
    <w:rsid w:val="00246608"/>
    <w:rsid w:val="00246730"/>
    <w:rsid w:val="002469EB"/>
    <w:rsid w:val="00246A1A"/>
    <w:rsid w:val="002475B0"/>
    <w:rsid w:val="00247AF4"/>
    <w:rsid w:val="0025005E"/>
    <w:rsid w:val="0025112F"/>
    <w:rsid w:val="0025191F"/>
    <w:rsid w:val="0025205E"/>
    <w:rsid w:val="002524FE"/>
    <w:rsid w:val="002537FE"/>
    <w:rsid w:val="00253DB6"/>
    <w:rsid w:val="002543E4"/>
    <w:rsid w:val="00256066"/>
    <w:rsid w:val="00257356"/>
    <w:rsid w:val="00261791"/>
    <w:rsid w:val="0026321D"/>
    <w:rsid w:val="00263DFA"/>
    <w:rsid w:val="00264A3F"/>
    <w:rsid w:val="00266020"/>
    <w:rsid w:val="002672DB"/>
    <w:rsid w:val="00270005"/>
    <w:rsid w:val="002712C2"/>
    <w:rsid w:val="0027188A"/>
    <w:rsid w:val="00271F42"/>
    <w:rsid w:val="0027383E"/>
    <w:rsid w:val="00273BD6"/>
    <w:rsid w:val="00273BE5"/>
    <w:rsid w:val="00273FF5"/>
    <w:rsid w:val="00274A77"/>
    <w:rsid w:val="002759CC"/>
    <w:rsid w:val="00275F03"/>
    <w:rsid w:val="00277188"/>
    <w:rsid w:val="00277A6A"/>
    <w:rsid w:val="00277B4C"/>
    <w:rsid w:val="00277CC4"/>
    <w:rsid w:val="002803A0"/>
    <w:rsid w:val="0028102E"/>
    <w:rsid w:val="0028226E"/>
    <w:rsid w:val="00283075"/>
    <w:rsid w:val="0028323A"/>
    <w:rsid w:val="002834EA"/>
    <w:rsid w:val="00283AD3"/>
    <w:rsid w:val="00284BE6"/>
    <w:rsid w:val="00285B7B"/>
    <w:rsid w:val="00285F1C"/>
    <w:rsid w:val="0028677E"/>
    <w:rsid w:val="00290587"/>
    <w:rsid w:val="00291894"/>
    <w:rsid w:val="0029294D"/>
    <w:rsid w:val="00292D6C"/>
    <w:rsid w:val="00293041"/>
    <w:rsid w:val="00294357"/>
    <w:rsid w:val="00294D44"/>
    <w:rsid w:val="00294E1B"/>
    <w:rsid w:val="002959F9"/>
    <w:rsid w:val="00295A14"/>
    <w:rsid w:val="00296324"/>
    <w:rsid w:val="00296416"/>
    <w:rsid w:val="0029756A"/>
    <w:rsid w:val="002A01FA"/>
    <w:rsid w:val="002A166C"/>
    <w:rsid w:val="002A1A1B"/>
    <w:rsid w:val="002A24E9"/>
    <w:rsid w:val="002A2AD5"/>
    <w:rsid w:val="002A360A"/>
    <w:rsid w:val="002A66C9"/>
    <w:rsid w:val="002A71F8"/>
    <w:rsid w:val="002A742A"/>
    <w:rsid w:val="002A7A23"/>
    <w:rsid w:val="002A7C83"/>
    <w:rsid w:val="002A7F2F"/>
    <w:rsid w:val="002A7F4C"/>
    <w:rsid w:val="002B16F8"/>
    <w:rsid w:val="002B2533"/>
    <w:rsid w:val="002B2A15"/>
    <w:rsid w:val="002B327F"/>
    <w:rsid w:val="002B3608"/>
    <w:rsid w:val="002B4A59"/>
    <w:rsid w:val="002B5AD8"/>
    <w:rsid w:val="002B5CAD"/>
    <w:rsid w:val="002B5E09"/>
    <w:rsid w:val="002B7EA2"/>
    <w:rsid w:val="002C0245"/>
    <w:rsid w:val="002C0A3C"/>
    <w:rsid w:val="002C1254"/>
    <w:rsid w:val="002C1B53"/>
    <w:rsid w:val="002C1F2F"/>
    <w:rsid w:val="002C2D2C"/>
    <w:rsid w:val="002C2F72"/>
    <w:rsid w:val="002C36F2"/>
    <w:rsid w:val="002C3745"/>
    <w:rsid w:val="002C4218"/>
    <w:rsid w:val="002C4A46"/>
    <w:rsid w:val="002C51EA"/>
    <w:rsid w:val="002C58A6"/>
    <w:rsid w:val="002C7161"/>
    <w:rsid w:val="002C7D4F"/>
    <w:rsid w:val="002D06C6"/>
    <w:rsid w:val="002D09DC"/>
    <w:rsid w:val="002D0A31"/>
    <w:rsid w:val="002D0A57"/>
    <w:rsid w:val="002D0CB2"/>
    <w:rsid w:val="002D2ED1"/>
    <w:rsid w:val="002D3E20"/>
    <w:rsid w:val="002D4F95"/>
    <w:rsid w:val="002D55C3"/>
    <w:rsid w:val="002D5F3F"/>
    <w:rsid w:val="002D601B"/>
    <w:rsid w:val="002D6796"/>
    <w:rsid w:val="002D71A4"/>
    <w:rsid w:val="002D79E9"/>
    <w:rsid w:val="002E2F6F"/>
    <w:rsid w:val="002E320B"/>
    <w:rsid w:val="002E4B5E"/>
    <w:rsid w:val="002E577C"/>
    <w:rsid w:val="002E6572"/>
    <w:rsid w:val="002E7CA6"/>
    <w:rsid w:val="002E7DFA"/>
    <w:rsid w:val="002F1DDA"/>
    <w:rsid w:val="002F2716"/>
    <w:rsid w:val="002F4706"/>
    <w:rsid w:val="002F5774"/>
    <w:rsid w:val="002F6FE6"/>
    <w:rsid w:val="002F7A04"/>
    <w:rsid w:val="00300FC7"/>
    <w:rsid w:val="0030110A"/>
    <w:rsid w:val="00301A71"/>
    <w:rsid w:val="003023D4"/>
    <w:rsid w:val="00302DFE"/>
    <w:rsid w:val="00303979"/>
    <w:rsid w:val="00306E96"/>
    <w:rsid w:val="00306EA0"/>
    <w:rsid w:val="003106A4"/>
    <w:rsid w:val="00310C7C"/>
    <w:rsid w:val="00311469"/>
    <w:rsid w:val="003127E7"/>
    <w:rsid w:val="003130C8"/>
    <w:rsid w:val="00313A53"/>
    <w:rsid w:val="003143D2"/>
    <w:rsid w:val="0031523B"/>
    <w:rsid w:val="003154B1"/>
    <w:rsid w:val="003168BE"/>
    <w:rsid w:val="003171DE"/>
    <w:rsid w:val="00317348"/>
    <w:rsid w:val="0031763A"/>
    <w:rsid w:val="00320050"/>
    <w:rsid w:val="00320237"/>
    <w:rsid w:val="0032048F"/>
    <w:rsid w:val="00320691"/>
    <w:rsid w:val="00320724"/>
    <w:rsid w:val="003241E1"/>
    <w:rsid w:val="003248BC"/>
    <w:rsid w:val="00326054"/>
    <w:rsid w:val="003268FA"/>
    <w:rsid w:val="00326FF3"/>
    <w:rsid w:val="00331468"/>
    <w:rsid w:val="0033182A"/>
    <w:rsid w:val="0033370F"/>
    <w:rsid w:val="00333D3A"/>
    <w:rsid w:val="003348EC"/>
    <w:rsid w:val="0033550B"/>
    <w:rsid w:val="00337118"/>
    <w:rsid w:val="00337751"/>
    <w:rsid w:val="0034174B"/>
    <w:rsid w:val="00342340"/>
    <w:rsid w:val="003436B9"/>
    <w:rsid w:val="00345A09"/>
    <w:rsid w:val="00346C1E"/>
    <w:rsid w:val="00346EEC"/>
    <w:rsid w:val="00347183"/>
    <w:rsid w:val="00347B54"/>
    <w:rsid w:val="00347CBE"/>
    <w:rsid w:val="003500DD"/>
    <w:rsid w:val="003500F4"/>
    <w:rsid w:val="003502D8"/>
    <w:rsid w:val="0035249F"/>
    <w:rsid w:val="00352CC9"/>
    <w:rsid w:val="003530DB"/>
    <w:rsid w:val="003540D0"/>
    <w:rsid w:val="003548BF"/>
    <w:rsid w:val="0035498F"/>
    <w:rsid w:val="0035499A"/>
    <w:rsid w:val="00354D3E"/>
    <w:rsid w:val="00355DE5"/>
    <w:rsid w:val="00355E9B"/>
    <w:rsid w:val="0035694F"/>
    <w:rsid w:val="003603CD"/>
    <w:rsid w:val="00360830"/>
    <w:rsid w:val="0036117E"/>
    <w:rsid w:val="00361272"/>
    <w:rsid w:val="0036192A"/>
    <w:rsid w:val="00361A77"/>
    <w:rsid w:val="0036241D"/>
    <w:rsid w:val="00363675"/>
    <w:rsid w:val="00364109"/>
    <w:rsid w:val="00364822"/>
    <w:rsid w:val="00365690"/>
    <w:rsid w:val="00365FE7"/>
    <w:rsid w:val="0036790B"/>
    <w:rsid w:val="00367D68"/>
    <w:rsid w:val="00370874"/>
    <w:rsid w:val="00371594"/>
    <w:rsid w:val="003721FB"/>
    <w:rsid w:val="0037322C"/>
    <w:rsid w:val="0037461E"/>
    <w:rsid w:val="00375241"/>
    <w:rsid w:val="0037655B"/>
    <w:rsid w:val="00376AA6"/>
    <w:rsid w:val="003779BC"/>
    <w:rsid w:val="00380A75"/>
    <w:rsid w:val="00380E8F"/>
    <w:rsid w:val="0038286C"/>
    <w:rsid w:val="00382DC0"/>
    <w:rsid w:val="00383ED0"/>
    <w:rsid w:val="003852E3"/>
    <w:rsid w:val="003865B6"/>
    <w:rsid w:val="00386929"/>
    <w:rsid w:val="00390512"/>
    <w:rsid w:val="0039063F"/>
    <w:rsid w:val="00391656"/>
    <w:rsid w:val="00391AC9"/>
    <w:rsid w:val="003921F0"/>
    <w:rsid w:val="00393844"/>
    <w:rsid w:val="00394A74"/>
    <w:rsid w:val="00394CD4"/>
    <w:rsid w:val="003960CF"/>
    <w:rsid w:val="00397A4F"/>
    <w:rsid w:val="003A0394"/>
    <w:rsid w:val="003A08CC"/>
    <w:rsid w:val="003A393D"/>
    <w:rsid w:val="003A4657"/>
    <w:rsid w:val="003A5B08"/>
    <w:rsid w:val="003A7BF8"/>
    <w:rsid w:val="003B0981"/>
    <w:rsid w:val="003B16AC"/>
    <w:rsid w:val="003B2A6C"/>
    <w:rsid w:val="003B2B99"/>
    <w:rsid w:val="003B4498"/>
    <w:rsid w:val="003B452B"/>
    <w:rsid w:val="003B45C9"/>
    <w:rsid w:val="003B6643"/>
    <w:rsid w:val="003B6754"/>
    <w:rsid w:val="003B7129"/>
    <w:rsid w:val="003B715D"/>
    <w:rsid w:val="003B77DF"/>
    <w:rsid w:val="003B7A01"/>
    <w:rsid w:val="003C0ED0"/>
    <w:rsid w:val="003C59DF"/>
    <w:rsid w:val="003C5AE3"/>
    <w:rsid w:val="003C6BC5"/>
    <w:rsid w:val="003C7040"/>
    <w:rsid w:val="003C7110"/>
    <w:rsid w:val="003D06CD"/>
    <w:rsid w:val="003D11A3"/>
    <w:rsid w:val="003D3AC2"/>
    <w:rsid w:val="003D3B0C"/>
    <w:rsid w:val="003D5CDE"/>
    <w:rsid w:val="003E009B"/>
    <w:rsid w:val="003E0185"/>
    <w:rsid w:val="003E05B3"/>
    <w:rsid w:val="003E20C0"/>
    <w:rsid w:val="003E3DA6"/>
    <w:rsid w:val="003E4C91"/>
    <w:rsid w:val="003E55B8"/>
    <w:rsid w:val="003E64A3"/>
    <w:rsid w:val="003E6842"/>
    <w:rsid w:val="003F0D10"/>
    <w:rsid w:val="003F1042"/>
    <w:rsid w:val="003F111B"/>
    <w:rsid w:val="003F13AB"/>
    <w:rsid w:val="003F16B4"/>
    <w:rsid w:val="003F1F29"/>
    <w:rsid w:val="003F318F"/>
    <w:rsid w:val="003F3E96"/>
    <w:rsid w:val="003F4CC0"/>
    <w:rsid w:val="003F4EFC"/>
    <w:rsid w:val="003F50D4"/>
    <w:rsid w:val="003F5BF9"/>
    <w:rsid w:val="003F5F56"/>
    <w:rsid w:val="003F6E62"/>
    <w:rsid w:val="003F715B"/>
    <w:rsid w:val="003F7EDC"/>
    <w:rsid w:val="00400DB3"/>
    <w:rsid w:val="00401D62"/>
    <w:rsid w:val="00401ED9"/>
    <w:rsid w:val="00403554"/>
    <w:rsid w:val="0040358A"/>
    <w:rsid w:val="004037FA"/>
    <w:rsid w:val="0040457F"/>
    <w:rsid w:val="0040490F"/>
    <w:rsid w:val="00405D22"/>
    <w:rsid w:val="00406CAC"/>
    <w:rsid w:val="00410442"/>
    <w:rsid w:val="004115C1"/>
    <w:rsid w:val="00411AD9"/>
    <w:rsid w:val="0041258F"/>
    <w:rsid w:val="00412AEF"/>
    <w:rsid w:val="00412B05"/>
    <w:rsid w:val="00413C05"/>
    <w:rsid w:val="00414616"/>
    <w:rsid w:val="00414A31"/>
    <w:rsid w:val="00415087"/>
    <w:rsid w:val="00416594"/>
    <w:rsid w:val="00421BAA"/>
    <w:rsid w:val="00421DA4"/>
    <w:rsid w:val="004234EF"/>
    <w:rsid w:val="0042398F"/>
    <w:rsid w:val="004249CE"/>
    <w:rsid w:val="00426801"/>
    <w:rsid w:val="0042764C"/>
    <w:rsid w:val="00427BB5"/>
    <w:rsid w:val="00427EEA"/>
    <w:rsid w:val="00430854"/>
    <w:rsid w:val="00430D06"/>
    <w:rsid w:val="00430D4A"/>
    <w:rsid w:val="00431D2C"/>
    <w:rsid w:val="0043261D"/>
    <w:rsid w:val="004332BD"/>
    <w:rsid w:val="0043351A"/>
    <w:rsid w:val="0043384D"/>
    <w:rsid w:val="00433908"/>
    <w:rsid w:val="00433EDA"/>
    <w:rsid w:val="00435A82"/>
    <w:rsid w:val="00435A85"/>
    <w:rsid w:val="004362C9"/>
    <w:rsid w:val="00436432"/>
    <w:rsid w:val="00436E05"/>
    <w:rsid w:val="004427BB"/>
    <w:rsid w:val="0044450A"/>
    <w:rsid w:val="004448D5"/>
    <w:rsid w:val="00444DED"/>
    <w:rsid w:val="00445063"/>
    <w:rsid w:val="00445639"/>
    <w:rsid w:val="00445D7D"/>
    <w:rsid w:val="00446202"/>
    <w:rsid w:val="00446787"/>
    <w:rsid w:val="00450902"/>
    <w:rsid w:val="00450C00"/>
    <w:rsid w:val="0045343A"/>
    <w:rsid w:val="00453AD3"/>
    <w:rsid w:val="00454100"/>
    <w:rsid w:val="00454600"/>
    <w:rsid w:val="00454B64"/>
    <w:rsid w:val="0045747C"/>
    <w:rsid w:val="004606C8"/>
    <w:rsid w:val="0046195D"/>
    <w:rsid w:val="00463232"/>
    <w:rsid w:val="0046347E"/>
    <w:rsid w:val="00464758"/>
    <w:rsid w:val="00465730"/>
    <w:rsid w:val="00465D56"/>
    <w:rsid w:val="00465EC1"/>
    <w:rsid w:val="00466A70"/>
    <w:rsid w:val="00466ED5"/>
    <w:rsid w:val="00466F37"/>
    <w:rsid w:val="004674E9"/>
    <w:rsid w:val="00467546"/>
    <w:rsid w:val="00467852"/>
    <w:rsid w:val="00467CDA"/>
    <w:rsid w:val="00470609"/>
    <w:rsid w:val="00470ACF"/>
    <w:rsid w:val="0047186A"/>
    <w:rsid w:val="00472940"/>
    <w:rsid w:val="004732B4"/>
    <w:rsid w:val="004736A7"/>
    <w:rsid w:val="00473D22"/>
    <w:rsid w:val="00474402"/>
    <w:rsid w:val="00474795"/>
    <w:rsid w:val="0047565B"/>
    <w:rsid w:val="00475B9D"/>
    <w:rsid w:val="00480192"/>
    <w:rsid w:val="00481923"/>
    <w:rsid w:val="00483670"/>
    <w:rsid w:val="00483A0C"/>
    <w:rsid w:val="00484486"/>
    <w:rsid w:val="00484EEB"/>
    <w:rsid w:val="00486432"/>
    <w:rsid w:val="00486C8D"/>
    <w:rsid w:val="00486F22"/>
    <w:rsid w:val="0048713C"/>
    <w:rsid w:val="00490707"/>
    <w:rsid w:val="0049118C"/>
    <w:rsid w:val="0049122B"/>
    <w:rsid w:val="004914B0"/>
    <w:rsid w:val="00491936"/>
    <w:rsid w:val="00491D99"/>
    <w:rsid w:val="004921EF"/>
    <w:rsid w:val="00492226"/>
    <w:rsid w:val="00492800"/>
    <w:rsid w:val="004930AF"/>
    <w:rsid w:val="00495BB9"/>
    <w:rsid w:val="00496BD9"/>
    <w:rsid w:val="00497B1F"/>
    <w:rsid w:val="004A005B"/>
    <w:rsid w:val="004A052D"/>
    <w:rsid w:val="004A0910"/>
    <w:rsid w:val="004A096C"/>
    <w:rsid w:val="004A15BC"/>
    <w:rsid w:val="004A17EB"/>
    <w:rsid w:val="004A1FB5"/>
    <w:rsid w:val="004A2850"/>
    <w:rsid w:val="004A414B"/>
    <w:rsid w:val="004A4829"/>
    <w:rsid w:val="004A54E4"/>
    <w:rsid w:val="004A6A87"/>
    <w:rsid w:val="004A6AFF"/>
    <w:rsid w:val="004A7D20"/>
    <w:rsid w:val="004B06D6"/>
    <w:rsid w:val="004B0907"/>
    <w:rsid w:val="004B0A4C"/>
    <w:rsid w:val="004B23D9"/>
    <w:rsid w:val="004B2415"/>
    <w:rsid w:val="004B32CC"/>
    <w:rsid w:val="004B4BCA"/>
    <w:rsid w:val="004B4F78"/>
    <w:rsid w:val="004B790B"/>
    <w:rsid w:val="004B7A6E"/>
    <w:rsid w:val="004C05B5"/>
    <w:rsid w:val="004C0FC1"/>
    <w:rsid w:val="004C2505"/>
    <w:rsid w:val="004C2986"/>
    <w:rsid w:val="004C38B0"/>
    <w:rsid w:val="004C5D76"/>
    <w:rsid w:val="004C5FDB"/>
    <w:rsid w:val="004C6913"/>
    <w:rsid w:val="004C7373"/>
    <w:rsid w:val="004C7D45"/>
    <w:rsid w:val="004D27F5"/>
    <w:rsid w:val="004D2939"/>
    <w:rsid w:val="004D2D3A"/>
    <w:rsid w:val="004D2F3A"/>
    <w:rsid w:val="004D3C9A"/>
    <w:rsid w:val="004D480C"/>
    <w:rsid w:val="004D48F2"/>
    <w:rsid w:val="004D613F"/>
    <w:rsid w:val="004D6415"/>
    <w:rsid w:val="004D68F9"/>
    <w:rsid w:val="004D7486"/>
    <w:rsid w:val="004E03AA"/>
    <w:rsid w:val="004E1536"/>
    <w:rsid w:val="004E1D5A"/>
    <w:rsid w:val="004E2F13"/>
    <w:rsid w:val="004E3622"/>
    <w:rsid w:val="004E3A32"/>
    <w:rsid w:val="004E3F62"/>
    <w:rsid w:val="004F0948"/>
    <w:rsid w:val="004F2672"/>
    <w:rsid w:val="004F3B37"/>
    <w:rsid w:val="004F50BF"/>
    <w:rsid w:val="004F6EF1"/>
    <w:rsid w:val="005005E7"/>
    <w:rsid w:val="00501885"/>
    <w:rsid w:val="00502E6A"/>
    <w:rsid w:val="005034E4"/>
    <w:rsid w:val="005036C7"/>
    <w:rsid w:val="00505A24"/>
    <w:rsid w:val="005063BD"/>
    <w:rsid w:val="00506F1A"/>
    <w:rsid w:val="005079D1"/>
    <w:rsid w:val="00510D9B"/>
    <w:rsid w:val="00512936"/>
    <w:rsid w:val="00512C4A"/>
    <w:rsid w:val="005149AE"/>
    <w:rsid w:val="005153A1"/>
    <w:rsid w:val="005166FF"/>
    <w:rsid w:val="005170B7"/>
    <w:rsid w:val="0051758D"/>
    <w:rsid w:val="00517D20"/>
    <w:rsid w:val="00520072"/>
    <w:rsid w:val="005208C6"/>
    <w:rsid w:val="00521B88"/>
    <w:rsid w:val="00521C9B"/>
    <w:rsid w:val="00522289"/>
    <w:rsid w:val="00522A67"/>
    <w:rsid w:val="005231A1"/>
    <w:rsid w:val="005239E5"/>
    <w:rsid w:val="00523C95"/>
    <w:rsid w:val="00523FA9"/>
    <w:rsid w:val="0052724E"/>
    <w:rsid w:val="00527DAC"/>
    <w:rsid w:val="00527EDE"/>
    <w:rsid w:val="00527FFA"/>
    <w:rsid w:val="00530569"/>
    <w:rsid w:val="00530B5A"/>
    <w:rsid w:val="00530F23"/>
    <w:rsid w:val="005310AF"/>
    <w:rsid w:val="00533DBA"/>
    <w:rsid w:val="00537F2C"/>
    <w:rsid w:val="005422C4"/>
    <w:rsid w:val="00542FA8"/>
    <w:rsid w:val="005431F5"/>
    <w:rsid w:val="005437ED"/>
    <w:rsid w:val="00543B5A"/>
    <w:rsid w:val="005449FB"/>
    <w:rsid w:val="005452CA"/>
    <w:rsid w:val="00545318"/>
    <w:rsid w:val="00545790"/>
    <w:rsid w:val="00545FFF"/>
    <w:rsid w:val="00547B5D"/>
    <w:rsid w:val="0055095A"/>
    <w:rsid w:val="00551F12"/>
    <w:rsid w:val="00551FD3"/>
    <w:rsid w:val="00552C7D"/>
    <w:rsid w:val="00554564"/>
    <w:rsid w:val="005550F4"/>
    <w:rsid w:val="005603F7"/>
    <w:rsid w:val="00560BA4"/>
    <w:rsid w:val="00560C1E"/>
    <w:rsid w:val="0056139D"/>
    <w:rsid w:val="00561514"/>
    <w:rsid w:val="00562871"/>
    <w:rsid w:val="00562915"/>
    <w:rsid w:val="00562A23"/>
    <w:rsid w:val="00563F62"/>
    <w:rsid w:val="0056535D"/>
    <w:rsid w:val="005655D9"/>
    <w:rsid w:val="0056588F"/>
    <w:rsid w:val="00565A0D"/>
    <w:rsid w:val="00566F54"/>
    <w:rsid w:val="005712BC"/>
    <w:rsid w:val="00571A05"/>
    <w:rsid w:val="00571A1B"/>
    <w:rsid w:val="00571A70"/>
    <w:rsid w:val="00573048"/>
    <w:rsid w:val="0057330E"/>
    <w:rsid w:val="0057331C"/>
    <w:rsid w:val="005735D2"/>
    <w:rsid w:val="00574F25"/>
    <w:rsid w:val="00574FB4"/>
    <w:rsid w:val="00575077"/>
    <w:rsid w:val="0057523F"/>
    <w:rsid w:val="005808A6"/>
    <w:rsid w:val="00581148"/>
    <w:rsid w:val="00582C73"/>
    <w:rsid w:val="00582DC2"/>
    <w:rsid w:val="0058307F"/>
    <w:rsid w:val="00583C27"/>
    <w:rsid w:val="005847E0"/>
    <w:rsid w:val="00584F4B"/>
    <w:rsid w:val="00587A78"/>
    <w:rsid w:val="005900AC"/>
    <w:rsid w:val="00591B75"/>
    <w:rsid w:val="00591F44"/>
    <w:rsid w:val="00592496"/>
    <w:rsid w:val="005948D2"/>
    <w:rsid w:val="00595CC2"/>
    <w:rsid w:val="00596A19"/>
    <w:rsid w:val="005A0BF8"/>
    <w:rsid w:val="005A0C83"/>
    <w:rsid w:val="005A19BA"/>
    <w:rsid w:val="005A1A3B"/>
    <w:rsid w:val="005A1FD9"/>
    <w:rsid w:val="005A26FC"/>
    <w:rsid w:val="005A4A7D"/>
    <w:rsid w:val="005A53EB"/>
    <w:rsid w:val="005A57B1"/>
    <w:rsid w:val="005A62C9"/>
    <w:rsid w:val="005A6527"/>
    <w:rsid w:val="005A6F20"/>
    <w:rsid w:val="005A7832"/>
    <w:rsid w:val="005B1A90"/>
    <w:rsid w:val="005B246C"/>
    <w:rsid w:val="005B37F2"/>
    <w:rsid w:val="005B4C4A"/>
    <w:rsid w:val="005B64F7"/>
    <w:rsid w:val="005B6B4F"/>
    <w:rsid w:val="005B74C7"/>
    <w:rsid w:val="005B7839"/>
    <w:rsid w:val="005B78A0"/>
    <w:rsid w:val="005C0549"/>
    <w:rsid w:val="005C0AE6"/>
    <w:rsid w:val="005C2F1E"/>
    <w:rsid w:val="005C392C"/>
    <w:rsid w:val="005C4752"/>
    <w:rsid w:val="005C5F68"/>
    <w:rsid w:val="005D0483"/>
    <w:rsid w:val="005D0FA8"/>
    <w:rsid w:val="005D1E97"/>
    <w:rsid w:val="005D31C2"/>
    <w:rsid w:val="005D4684"/>
    <w:rsid w:val="005D4A1B"/>
    <w:rsid w:val="005D5601"/>
    <w:rsid w:val="005D58A5"/>
    <w:rsid w:val="005D6E23"/>
    <w:rsid w:val="005E009B"/>
    <w:rsid w:val="005E09EA"/>
    <w:rsid w:val="005E1898"/>
    <w:rsid w:val="005E1B9C"/>
    <w:rsid w:val="005E206D"/>
    <w:rsid w:val="005E4389"/>
    <w:rsid w:val="005E4E71"/>
    <w:rsid w:val="005E5FEF"/>
    <w:rsid w:val="005E6D39"/>
    <w:rsid w:val="005E7157"/>
    <w:rsid w:val="005F0139"/>
    <w:rsid w:val="005F06F7"/>
    <w:rsid w:val="005F1340"/>
    <w:rsid w:val="005F1E5C"/>
    <w:rsid w:val="005F1FAE"/>
    <w:rsid w:val="005F2DD3"/>
    <w:rsid w:val="005F3828"/>
    <w:rsid w:val="005F3F5D"/>
    <w:rsid w:val="005F4173"/>
    <w:rsid w:val="005F4646"/>
    <w:rsid w:val="005F6512"/>
    <w:rsid w:val="005F666C"/>
    <w:rsid w:val="005F7CD9"/>
    <w:rsid w:val="006003AD"/>
    <w:rsid w:val="006007A8"/>
    <w:rsid w:val="00600E34"/>
    <w:rsid w:val="00600FED"/>
    <w:rsid w:val="00601A85"/>
    <w:rsid w:val="00602F14"/>
    <w:rsid w:val="0060351C"/>
    <w:rsid w:val="00604487"/>
    <w:rsid w:val="00604D8F"/>
    <w:rsid w:val="00604E0A"/>
    <w:rsid w:val="006058A6"/>
    <w:rsid w:val="00606991"/>
    <w:rsid w:val="0060737A"/>
    <w:rsid w:val="0060787D"/>
    <w:rsid w:val="00607940"/>
    <w:rsid w:val="00610070"/>
    <w:rsid w:val="006116A4"/>
    <w:rsid w:val="006122E8"/>
    <w:rsid w:val="00613CE8"/>
    <w:rsid w:val="00614879"/>
    <w:rsid w:val="00614DD8"/>
    <w:rsid w:val="00615C69"/>
    <w:rsid w:val="00615F03"/>
    <w:rsid w:val="006176BD"/>
    <w:rsid w:val="00620771"/>
    <w:rsid w:val="00620B5F"/>
    <w:rsid w:val="006219C0"/>
    <w:rsid w:val="00622535"/>
    <w:rsid w:val="006230FC"/>
    <w:rsid w:val="00623F58"/>
    <w:rsid w:val="0062406B"/>
    <w:rsid w:val="00625A21"/>
    <w:rsid w:val="00625B30"/>
    <w:rsid w:val="0062644F"/>
    <w:rsid w:val="00626F99"/>
    <w:rsid w:val="006304B4"/>
    <w:rsid w:val="00630558"/>
    <w:rsid w:val="006313A6"/>
    <w:rsid w:val="00631BFC"/>
    <w:rsid w:val="00631F30"/>
    <w:rsid w:val="00633194"/>
    <w:rsid w:val="006339AD"/>
    <w:rsid w:val="006341B7"/>
    <w:rsid w:val="0063455A"/>
    <w:rsid w:val="006358A5"/>
    <w:rsid w:val="00635C47"/>
    <w:rsid w:val="006366BB"/>
    <w:rsid w:val="006368A6"/>
    <w:rsid w:val="00636938"/>
    <w:rsid w:val="00636B26"/>
    <w:rsid w:val="006374B7"/>
    <w:rsid w:val="00637C23"/>
    <w:rsid w:val="006413D7"/>
    <w:rsid w:val="006419E0"/>
    <w:rsid w:val="00641E1E"/>
    <w:rsid w:val="006420CC"/>
    <w:rsid w:val="00642A03"/>
    <w:rsid w:val="006441E6"/>
    <w:rsid w:val="00644B3A"/>
    <w:rsid w:val="00645046"/>
    <w:rsid w:val="00646308"/>
    <w:rsid w:val="00647AD4"/>
    <w:rsid w:val="00650F60"/>
    <w:rsid w:val="00651EB3"/>
    <w:rsid w:val="00652C78"/>
    <w:rsid w:val="00652C7B"/>
    <w:rsid w:val="006533AD"/>
    <w:rsid w:val="00653498"/>
    <w:rsid w:val="0065425F"/>
    <w:rsid w:val="00654647"/>
    <w:rsid w:val="00654821"/>
    <w:rsid w:val="0065581A"/>
    <w:rsid w:val="00655ECA"/>
    <w:rsid w:val="00656692"/>
    <w:rsid w:val="00657027"/>
    <w:rsid w:val="00661FF5"/>
    <w:rsid w:val="00662BE8"/>
    <w:rsid w:val="00663BD5"/>
    <w:rsid w:val="00664829"/>
    <w:rsid w:val="00664A0C"/>
    <w:rsid w:val="006650AB"/>
    <w:rsid w:val="006651C3"/>
    <w:rsid w:val="00665571"/>
    <w:rsid w:val="0066569E"/>
    <w:rsid w:val="00665E80"/>
    <w:rsid w:val="00666313"/>
    <w:rsid w:val="00666413"/>
    <w:rsid w:val="006709F4"/>
    <w:rsid w:val="00670E1C"/>
    <w:rsid w:val="00671746"/>
    <w:rsid w:val="006719F6"/>
    <w:rsid w:val="006720E5"/>
    <w:rsid w:val="006724AD"/>
    <w:rsid w:val="0067253E"/>
    <w:rsid w:val="00672704"/>
    <w:rsid w:val="006728F3"/>
    <w:rsid w:val="0067304C"/>
    <w:rsid w:val="00674454"/>
    <w:rsid w:val="006744C6"/>
    <w:rsid w:val="006751D4"/>
    <w:rsid w:val="0067581F"/>
    <w:rsid w:val="006761CC"/>
    <w:rsid w:val="00677903"/>
    <w:rsid w:val="00677E22"/>
    <w:rsid w:val="006810A5"/>
    <w:rsid w:val="00681264"/>
    <w:rsid w:val="0068147D"/>
    <w:rsid w:val="0068169F"/>
    <w:rsid w:val="00683C03"/>
    <w:rsid w:val="00684124"/>
    <w:rsid w:val="00684139"/>
    <w:rsid w:val="0068437B"/>
    <w:rsid w:val="00684435"/>
    <w:rsid w:val="00685449"/>
    <w:rsid w:val="00686277"/>
    <w:rsid w:val="006873D6"/>
    <w:rsid w:val="00687F65"/>
    <w:rsid w:val="00690002"/>
    <w:rsid w:val="00691705"/>
    <w:rsid w:val="0069177D"/>
    <w:rsid w:val="00693B47"/>
    <w:rsid w:val="0069408D"/>
    <w:rsid w:val="00694109"/>
    <w:rsid w:val="00694C19"/>
    <w:rsid w:val="0069673F"/>
    <w:rsid w:val="00696BBE"/>
    <w:rsid w:val="00697390"/>
    <w:rsid w:val="0069758A"/>
    <w:rsid w:val="006A0ED1"/>
    <w:rsid w:val="006A1050"/>
    <w:rsid w:val="006A1B49"/>
    <w:rsid w:val="006A2617"/>
    <w:rsid w:val="006A28A1"/>
    <w:rsid w:val="006A304D"/>
    <w:rsid w:val="006A33F2"/>
    <w:rsid w:val="006A3A37"/>
    <w:rsid w:val="006A56D2"/>
    <w:rsid w:val="006A591C"/>
    <w:rsid w:val="006A6DF3"/>
    <w:rsid w:val="006A7990"/>
    <w:rsid w:val="006B012E"/>
    <w:rsid w:val="006B02FF"/>
    <w:rsid w:val="006B0AEC"/>
    <w:rsid w:val="006B116A"/>
    <w:rsid w:val="006B1463"/>
    <w:rsid w:val="006B269B"/>
    <w:rsid w:val="006B3A83"/>
    <w:rsid w:val="006B4923"/>
    <w:rsid w:val="006B51DF"/>
    <w:rsid w:val="006B6C89"/>
    <w:rsid w:val="006B7E1B"/>
    <w:rsid w:val="006B7F73"/>
    <w:rsid w:val="006C04E2"/>
    <w:rsid w:val="006C0EF9"/>
    <w:rsid w:val="006C0F1E"/>
    <w:rsid w:val="006C1299"/>
    <w:rsid w:val="006C1832"/>
    <w:rsid w:val="006C222F"/>
    <w:rsid w:val="006C2DA8"/>
    <w:rsid w:val="006C40D4"/>
    <w:rsid w:val="006C4D78"/>
    <w:rsid w:val="006C51ED"/>
    <w:rsid w:val="006C5559"/>
    <w:rsid w:val="006C5D1D"/>
    <w:rsid w:val="006C5F6F"/>
    <w:rsid w:val="006C64E3"/>
    <w:rsid w:val="006C660E"/>
    <w:rsid w:val="006C6780"/>
    <w:rsid w:val="006C7397"/>
    <w:rsid w:val="006C7F08"/>
    <w:rsid w:val="006D0EE7"/>
    <w:rsid w:val="006D114D"/>
    <w:rsid w:val="006D269E"/>
    <w:rsid w:val="006D41B5"/>
    <w:rsid w:val="006D43D4"/>
    <w:rsid w:val="006D4F8B"/>
    <w:rsid w:val="006D6CE1"/>
    <w:rsid w:val="006E04EA"/>
    <w:rsid w:val="006E1958"/>
    <w:rsid w:val="006E5751"/>
    <w:rsid w:val="006E5AD9"/>
    <w:rsid w:val="006E60AF"/>
    <w:rsid w:val="006E6F72"/>
    <w:rsid w:val="006E7026"/>
    <w:rsid w:val="006E79E7"/>
    <w:rsid w:val="006F0C80"/>
    <w:rsid w:val="006F1000"/>
    <w:rsid w:val="006F18A2"/>
    <w:rsid w:val="006F1BDE"/>
    <w:rsid w:val="006F3875"/>
    <w:rsid w:val="006F3879"/>
    <w:rsid w:val="006F48CC"/>
    <w:rsid w:val="006F5F8A"/>
    <w:rsid w:val="006F75BA"/>
    <w:rsid w:val="0070010D"/>
    <w:rsid w:val="0070295D"/>
    <w:rsid w:val="0070513D"/>
    <w:rsid w:val="00705170"/>
    <w:rsid w:val="00706BBC"/>
    <w:rsid w:val="007076FD"/>
    <w:rsid w:val="00707E77"/>
    <w:rsid w:val="0071058D"/>
    <w:rsid w:val="007113D0"/>
    <w:rsid w:val="007113F2"/>
    <w:rsid w:val="007144E4"/>
    <w:rsid w:val="00714C2C"/>
    <w:rsid w:val="00717A5D"/>
    <w:rsid w:val="00717C8E"/>
    <w:rsid w:val="00720AAC"/>
    <w:rsid w:val="00722FCA"/>
    <w:rsid w:val="00724C54"/>
    <w:rsid w:val="00725E6F"/>
    <w:rsid w:val="0072621C"/>
    <w:rsid w:val="00730B0F"/>
    <w:rsid w:val="0073193C"/>
    <w:rsid w:val="007323DF"/>
    <w:rsid w:val="007335EA"/>
    <w:rsid w:val="00734BA9"/>
    <w:rsid w:val="00734C24"/>
    <w:rsid w:val="0073612A"/>
    <w:rsid w:val="00736EB7"/>
    <w:rsid w:val="00742047"/>
    <w:rsid w:val="0074236F"/>
    <w:rsid w:val="0074357C"/>
    <w:rsid w:val="00743819"/>
    <w:rsid w:val="00743BD4"/>
    <w:rsid w:val="007445DF"/>
    <w:rsid w:val="00744E77"/>
    <w:rsid w:val="00745E3B"/>
    <w:rsid w:val="00747D06"/>
    <w:rsid w:val="007506EB"/>
    <w:rsid w:val="00751D4C"/>
    <w:rsid w:val="0075200F"/>
    <w:rsid w:val="00752332"/>
    <w:rsid w:val="00752B4A"/>
    <w:rsid w:val="00753D74"/>
    <w:rsid w:val="00753F16"/>
    <w:rsid w:val="007541D6"/>
    <w:rsid w:val="00754583"/>
    <w:rsid w:val="00756A8E"/>
    <w:rsid w:val="007605AF"/>
    <w:rsid w:val="0076187B"/>
    <w:rsid w:val="00764610"/>
    <w:rsid w:val="0076591D"/>
    <w:rsid w:val="0076722E"/>
    <w:rsid w:val="00767A68"/>
    <w:rsid w:val="00770B24"/>
    <w:rsid w:val="00771CEC"/>
    <w:rsid w:val="00772760"/>
    <w:rsid w:val="0077392C"/>
    <w:rsid w:val="007745C4"/>
    <w:rsid w:val="007746AC"/>
    <w:rsid w:val="007747A5"/>
    <w:rsid w:val="00774A64"/>
    <w:rsid w:val="00774F33"/>
    <w:rsid w:val="007761DB"/>
    <w:rsid w:val="00776728"/>
    <w:rsid w:val="00777211"/>
    <w:rsid w:val="00777C06"/>
    <w:rsid w:val="00781356"/>
    <w:rsid w:val="007834AF"/>
    <w:rsid w:val="00783759"/>
    <w:rsid w:val="00783EF3"/>
    <w:rsid w:val="00784255"/>
    <w:rsid w:val="00784372"/>
    <w:rsid w:val="0078487C"/>
    <w:rsid w:val="00784A3B"/>
    <w:rsid w:val="007855F0"/>
    <w:rsid w:val="00785A15"/>
    <w:rsid w:val="00786201"/>
    <w:rsid w:val="0078658C"/>
    <w:rsid w:val="007869C3"/>
    <w:rsid w:val="00786ABF"/>
    <w:rsid w:val="007879E1"/>
    <w:rsid w:val="00790DDE"/>
    <w:rsid w:val="0079449D"/>
    <w:rsid w:val="00794D93"/>
    <w:rsid w:val="0079584C"/>
    <w:rsid w:val="00795ED2"/>
    <w:rsid w:val="007964DC"/>
    <w:rsid w:val="00797A63"/>
    <w:rsid w:val="007A0B9B"/>
    <w:rsid w:val="007A108D"/>
    <w:rsid w:val="007A11AC"/>
    <w:rsid w:val="007A1488"/>
    <w:rsid w:val="007A1C2E"/>
    <w:rsid w:val="007A2566"/>
    <w:rsid w:val="007A259E"/>
    <w:rsid w:val="007A286C"/>
    <w:rsid w:val="007A3A28"/>
    <w:rsid w:val="007A3DC1"/>
    <w:rsid w:val="007A5EAE"/>
    <w:rsid w:val="007A7457"/>
    <w:rsid w:val="007A778D"/>
    <w:rsid w:val="007B0EE2"/>
    <w:rsid w:val="007B200D"/>
    <w:rsid w:val="007B3432"/>
    <w:rsid w:val="007B3F5B"/>
    <w:rsid w:val="007B49B8"/>
    <w:rsid w:val="007B4F85"/>
    <w:rsid w:val="007B5B11"/>
    <w:rsid w:val="007B670A"/>
    <w:rsid w:val="007B7A9D"/>
    <w:rsid w:val="007C0201"/>
    <w:rsid w:val="007C0A20"/>
    <w:rsid w:val="007C0F3A"/>
    <w:rsid w:val="007C2CE7"/>
    <w:rsid w:val="007C3A02"/>
    <w:rsid w:val="007C615F"/>
    <w:rsid w:val="007C6DC9"/>
    <w:rsid w:val="007C771C"/>
    <w:rsid w:val="007D0084"/>
    <w:rsid w:val="007D0D01"/>
    <w:rsid w:val="007D2898"/>
    <w:rsid w:val="007D30D5"/>
    <w:rsid w:val="007D3EE5"/>
    <w:rsid w:val="007D4ED0"/>
    <w:rsid w:val="007D5262"/>
    <w:rsid w:val="007D53BF"/>
    <w:rsid w:val="007D7C23"/>
    <w:rsid w:val="007E093F"/>
    <w:rsid w:val="007E0A67"/>
    <w:rsid w:val="007E0F7B"/>
    <w:rsid w:val="007E1EB5"/>
    <w:rsid w:val="007E2D57"/>
    <w:rsid w:val="007E37B7"/>
    <w:rsid w:val="007E4DA0"/>
    <w:rsid w:val="007E68EA"/>
    <w:rsid w:val="007E6EF3"/>
    <w:rsid w:val="007E7855"/>
    <w:rsid w:val="007F00B6"/>
    <w:rsid w:val="007F26A9"/>
    <w:rsid w:val="007F3218"/>
    <w:rsid w:val="007F3309"/>
    <w:rsid w:val="007F45C9"/>
    <w:rsid w:val="007F4C6A"/>
    <w:rsid w:val="007F4E26"/>
    <w:rsid w:val="007F51AF"/>
    <w:rsid w:val="007F5745"/>
    <w:rsid w:val="007F5C92"/>
    <w:rsid w:val="007F5DED"/>
    <w:rsid w:val="007F6117"/>
    <w:rsid w:val="007F6EFB"/>
    <w:rsid w:val="008008F3"/>
    <w:rsid w:val="00801784"/>
    <w:rsid w:val="00803915"/>
    <w:rsid w:val="00803B97"/>
    <w:rsid w:val="00804A59"/>
    <w:rsid w:val="00806598"/>
    <w:rsid w:val="00807413"/>
    <w:rsid w:val="008075E5"/>
    <w:rsid w:val="00807653"/>
    <w:rsid w:val="008104A3"/>
    <w:rsid w:val="00810F99"/>
    <w:rsid w:val="00811201"/>
    <w:rsid w:val="008118E8"/>
    <w:rsid w:val="00813FE1"/>
    <w:rsid w:val="00814AA1"/>
    <w:rsid w:val="00815658"/>
    <w:rsid w:val="00815A93"/>
    <w:rsid w:val="00816857"/>
    <w:rsid w:val="0082053A"/>
    <w:rsid w:val="00820F4E"/>
    <w:rsid w:val="008212A5"/>
    <w:rsid w:val="00823DFA"/>
    <w:rsid w:val="00824006"/>
    <w:rsid w:val="00824C43"/>
    <w:rsid w:val="00825143"/>
    <w:rsid w:val="008261E4"/>
    <w:rsid w:val="0082767F"/>
    <w:rsid w:val="00827E0D"/>
    <w:rsid w:val="0083000D"/>
    <w:rsid w:val="00830B3C"/>
    <w:rsid w:val="00831D9F"/>
    <w:rsid w:val="00832372"/>
    <w:rsid w:val="008330FF"/>
    <w:rsid w:val="00833E29"/>
    <w:rsid w:val="008348A3"/>
    <w:rsid w:val="00835804"/>
    <w:rsid w:val="00836465"/>
    <w:rsid w:val="008369A5"/>
    <w:rsid w:val="008369B7"/>
    <w:rsid w:val="00837056"/>
    <w:rsid w:val="00840155"/>
    <w:rsid w:val="00840A02"/>
    <w:rsid w:val="00840DD3"/>
    <w:rsid w:val="00842525"/>
    <w:rsid w:val="008426AC"/>
    <w:rsid w:val="0084368F"/>
    <w:rsid w:val="008437CF"/>
    <w:rsid w:val="00844270"/>
    <w:rsid w:val="008452B3"/>
    <w:rsid w:val="00845533"/>
    <w:rsid w:val="00845845"/>
    <w:rsid w:val="0084737F"/>
    <w:rsid w:val="0084789E"/>
    <w:rsid w:val="00850B14"/>
    <w:rsid w:val="00851A6D"/>
    <w:rsid w:val="00852E66"/>
    <w:rsid w:val="00853874"/>
    <w:rsid w:val="008539CC"/>
    <w:rsid w:val="00854A03"/>
    <w:rsid w:val="00854CDC"/>
    <w:rsid w:val="00854E17"/>
    <w:rsid w:val="008553EC"/>
    <w:rsid w:val="00855479"/>
    <w:rsid w:val="008560AF"/>
    <w:rsid w:val="008562EE"/>
    <w:rsid w:val="0086297B"/>
    <w:rsid w:val="00862AB1"/>
    <w:rsid w:val="00864C43"/>
    <w:rsid w:val="008656AF"/>
    <w:rsid w:val="008656C9"/>
    <w:rsid w:val="00865DFA"/>
    <w:rsid w:val="0087038A"/>
    <w:rsid w:val="008709D3"/>
    <w:rsid w:val="00870A8A"/>
    <w:rsid w:val="00872592"/>
    <w:rsid w:val="00872C63"/>
    <w:rsid w:val="008739F1"/>
    <w:rsid w:val="0087450B"/>
    <w:rsid w:val="008766DF"/>
    <w:rsid w:val="00877473"/>
    <w:rsid w:val="008774EE"/>
    <w:rsid w:val="008774EF"/>
    <w:rsid w:val="008802BB"/>
    <w:rsid w:val="0088158C"/>
    <w:rsid w:val="00882001"/>
    <w:rsid w:val="0088372F"/>
    <w:rsid w:val="008837FE"/>
    <w:rsid w:val="00883A97"/>
    <w:rsid w:val="00884A8F"/>
    <w:rsid w:val="0088512D"/>
    <w:rsid w:val="00887A94"/>
    <w:rsid w:val="0089124E"/>
    <w:rsid w:val="00891475"/>
    <w:rsid w:val="008924CB"/>
    <w:rsid w:val="00892568"/>
    <w:rsid w:val="00893240"/>
    <w:rsid w:val="00893EF9"/>
    <w:rsid w:val="008940A1"/>
    <w:rsid w:val="008948B4"/>
    <w:rsid w:val="00897C4B"/>
    <w:rsid w:val="008A0B2D"/>
    <w:rsid w:val="008A0E0A"/>
    <w:rsid w:val="008A1364"/>
    <w:rsid w:val="008A20F1"/>
    <w:rsid w:val="008A21FC"/>
    <w:rsid w:val="008A2752"/>
    <w:rsid w:val="008A3ADD"/>
    <w:rsid w:val="008A4900"/>
    <w:rsid w:val="008A4E6B"/>
    <w:rsid w:val="008A5CEB"/>
    <w:rsid w:val="008A66C4"/>
    <w:rsid w:val="008A7994"/>
    <w:rsid w:val="008B05DC"/>
    <w:rsid w:val="008B1982"/>
    <w:rsid w:val="008B3010"/>
    <w:rsid w:val="008B39D5"/>
    <w:rsid w:val="008B5845"/>
    <w:rsid w:val="008B5F73"/>
    <w:rsid w:val="008B790D"/>
    <w:rsid w:val="008B7AC1"/>
    <w:rsid w:val="008B7B1D"/>
    <w:rsid w:val="008B7EB8"/>
    <w:rsid w:val="008C0AE3"/>
    <w:rsid w:val="008C1C31"/>
    <w:rsid w:val="008C4D4C"/>
    <w:rsid w:val="008C5439"/>
    <w:rsid w:val="008C6642"/>
    <w:rsid w:val="008C7CDA"/>
    <w:rsid w:val="008D1C11"/>
    <w:rsid w:val="008D2F8E"/>
    <w:rsid w:val="008D33FA"/>
    <w:rsid w:val="008D7869"/>
    <w:rsid w:val="008D7998"/>
    <w:rsid w:val="008E0376"/>
    <w:rsid w:val="008E0D36"/>
    <w:rsid w:val="008E0FF2"/>
    <w:rsid w:val="008E1A5E"/>
    <w:rsid w:val="008E2A25"/>
    <w:rsid w:val="008E4F65"/>
    <w:rsid w:val="008E5DC4"/>
    <w:rsid w:val="008E6252"/>
    <w:rsid w:val="008E652F"/>
    <w:rsid w:val="008E764F"/>
    <w:rsid w:val="008E7C21"/>
    <w:rsid w:val="008E7EDA"/>
    <w:rsid w:val="008F17FE"/>
    <w:rsid w:val="008F18F0"/>
    <w:rsid w:val="008F1F22"/>
    <w:rsid w:val="008F258A"/>
    <w:rsid w:val="008F360B"/>
    <w:rsid w:val="008F40A0"/>
    <w:rsid w:val="008F43A6"/>
    <w:rsid w:val="008F7F2E"/>
    <w:rsid w:val="0090160A"/>
    <w:rsid w:val="009025AF"/>
    <w:rsid w:val="00905C6B"/>
    <w:rsid w:val="00906986"/>
    <w:rsid w:val="00906BA6"/>
    <w:rsid w:val="00906C40"/>
    <w:rsid w:val="009105E4"/>
    <w:rsid w:val="009106E4"/>
    <w:rsid w:val="00910C4E"/>
    <w:rsid w:val="009112F6"/>
    <w:rsid w:val="00911DDF"/>
    <w:rsid w:val="009126CB"/>
    <w:rsid w:val="00914103"/>
    <w:rsid w:val="009162D0"/>
    <w:rsid w:val="00916957"/>
    <w:rsid w:val="00917927"/>
    <w:rsid w:val="00917ADB"/>
    <w:rsid w:val="00920AB8"/>
    <w:rsid w:val="00920E73"/>
    <w:rsid w:val="00921ADE"/>
    <w:rsid w:val="00922351"/>
    <w:rsid w:val="009229A0"/>
    <w:rsid w:val="00923414"/>
    <w:rsid w:val="0092363E"/>
    <w:rsid w:val="00924987"/>
    <w:rsid w:val="00924D55"/>
    <w:rsid w:val="00925BA6"/>
    <w:rsid w:val="0092619C"/>
    <w:rsid w:val="009262B4"/>
    <w:rsid w:val="00926A7A"/>
    <w:rsid w:val="00927305"/>
    <w:rsid w:val="00930499"/>
    <w:rsid w:val="009311BA"/>
    <w:rsid w:val="00931B49"/>
    <w:rsid w:val="00931C48"/>
    <w:rsid w:val="0093325A"/>
    <w:rsid w:val="00937B84"/>
    <w:rsid w:val="00940DD1"/>
    <w:rsid w:val="009410EF"/>
    <w:rsid w:val="00941439"/>
    <w:rsid w:val="00941F91"/>
    <w:rsid w:val="00942A4C"/>
    <w:rsid w:val="00942FBB"/>
    <w:rsid w:val="009430D1"/>
    <w:rsid w:val="009434F3"/>
    <w:rsid w:val="00944D59"/>
    <w:rsid w:val="00944EC1"/>
    <w:rsid w:val="00945F9A"/>
    <w:rsid w:val="00946893"/>
    <w:rsid w:val="00947C6A"/>
    <w:rsid w:val="00950F36"/>
    <w:rsid w:val="00952D96"/>
    <w:rsid w:val="009532AD"/>
    <w:rsid w:val="009535EE"/>
    <w:rsid w:val="00954486"/>
    <w:rsid w:val="00954C88"/>
    <w:rsid w:val="0095606F"/>
    <w:rsid w:val="00956DA4"/>
    <w:rsid w:val="0095765F"/>
    <w:rsid w:val="009578F1"/>
    <w:rsid w:val="00962826"/>
    <w:rsid w:val="0096282C"/>
    <w:rsid w:val="009637FB"/>
    <w:rsid w:val="00963B81"/>
    <w:rsid w:val="009667E5"/>
    <w:rsid w:val="00967A63"/>
    <w:rsid w:val="009705DB"/>
    <w:rsid w:val="009709BB"/>
    <w:rsid w:val="00971C85"/>
    <w:rsid w:val="009725FC"/>
    <w:rsid w:val="00972609"/>
    <w:rsid w:val="00973A45"/>
    <w:rsid w:val="00973A48"/>
    <w:rsid w:val="00973EB6"/>
    <w:rsid w:val="00974A03"/>
    <w:rsid w:val="00974D1D"/>
    <w:rsid w:val="0097539F"/>
    <w:rsid w:val="0097562D"/>
    <w:rsid w:val="009756CD"/>
    <w:rsid w:val="00975A25"/>
    <w:rsid w:val="00976AC5"/>
    <w:rsid w:val="00980299"/>
    <w:rsid w:val="00980374"/>
    <w:rsid w:val="00980628"/>
    <w:rsid w:val="0098250B"/>
    <w:rsid w:val="00984130"/>
    <w:rsid w:val="0098638C"/>
    <w:rsid w:val="00987F31"/>
    <w:rsid w:val="00991EFD"/>
    <w:rsid w:val="0099272E"/>
    <w:rsid w:val="009932E0"/>
    <w:rsid w:val="00993473"/>
    <w:rsid w:val="00995590"/>
    <w:rsid w:val="00997CC3"/>
    <w:rsid w:val="009A1714"/>
    <w:rsid w:val="009A1BEA"/>
    <w:rsid w:val="009A2827"/>
    <w:rsid w:val="009A33E7"/>
    <w:rsid w:val="009A36BC"/>
    <w:rsid w:val="009A3976"/>
    <w:rsid w:val="009A5013"/>
    <w:rsid w:val="009A669D"/>
    <w:rsid w:val="009A6E2D"/>
    <w:rsid w:val="009A71B2"/>
    <w:rsid w:val="009A73BE"/>
    <w:rsid w:val="009A7AC0"/>
    <w:rsid w:val="009A7C52"/>
    <w:rsid w:val="009A7EB4"/>
    <w:rsid w:val="009B0289"/>
    <w:rsid w:val="009B0C74"/>
    <w:rsid w:val="009B16DE"/>
    <w:rsid w:val="009B18A6"/>
    <w:rsid w:val="009B1CD6"/>
    <w:rsid w:val="009B1E53"/>
    <w:rsid w:val="009B23CE"/>
    <w:rsid w:val="009B34C3"/>
    <w:rsid w:val="009B36D3"/>
    <w:rsid w:val="009B4358"/>
    <w:rsid w:val="009B5BB9"/>
    <w:rsid w:val="009B5C5F"/>
    <w:rsid w:val="009B5EB9"/>
    <w:rsid w:val="009B61D9"/>
    <w:rsid w:val="009B7EC9"/>
    <w:rsid w:val="009C09AB"/>
    <w:rsid w:val="009C13F5"/>
    <w:rsid w:val="009C1F65"/>
    <w:rsid w:val="009C254A"/>
    <w:rsid w:val="009C2E36"/>
    <w:rsid w:val="009C4F44"/>
    <w:rsid w:val="009C62C0"/>
    <w:rsid w:val="009D04CC"/>
    <w:rsid w:val="009D06D6"/>
    <w:rsid w:val="009D1A81"/>
    <w:rsid w:val="009D2529"/>
    <w:rsid w:val="009D383D"/>
    <w:rsid w:val="009D5829"/>
    <w:rsid w:val="009D5BA0"/>
    <w:rsid w:val="009D680A"/>
    <w:rsid w:val="009D6F1A"/>
    <w:rsid w:val="009D7219"/>
    <w:rsid w:val="009E086E"/>
    <w:rsid w:val="009E0A5C"/>
    <w:rsid w:val="009E0CB8"/>
    <w:rsid w:val="009E0E71"/>
    <w:rsid w:val="009E18A1"/>
    <w:rsid w:val="009E1EE2"/>
    <w:rsid w:val="009E2427"/>
    <w:rsid w:val="009E2D47"/>
    <w:rsid w:val="009E3E10"/>
    <w:rsid w:val="009E3E5E"/>
    <w:rsid w:val="009E3EC6"/>
    <w:rsid w:val="009E449D"/>
    <w:rsid w:val="009E5445"/>
    <w:rsid w:val="009E6799"/>
    <w:rsid w:val="009E6AC8"/>
    <w:rsid w:val="009E7536"/>
    <w:rsid w:val="009F098A"/>
    <w:rsid w:val="009F11AC"/>
    <w:rsid w:val="009F145F"/>
    <w:rsid w:val="009F14D8"/>
    <w:rsid w:val="009F1D5B"/>
    <w:rsid w:val="009F1ECA"/>
    <w:rsid w:val="009F3657"/>
    <w:rsid w:val="009F5D3C"/>
    <w:rsid w:val="009F5F05"/>
    <w:rsid w:val="009F706D"/>
    <w:rsid w:val="009F71AA"/>
    <w:rsid w:val="009F728B"/>
    <w:rsid w:val="009F7425"/>
    <w:rsid w:val="009F768F"/>
    <w:rsid w:val="009F7718"/>
    <w:rsid w:val="00A006FB"/>
    <w:rsid w:val="00A00CC8"/>
    <w:rsid w:val="00A01E0F"/>
    <w:rsid w:val="00A01F41"/>
    <w:rsid w:val="00A02236"/>
    <w:rsid w:val="00A02271"/>
    <w:rsid w:val="00A0274E"/>
    <w:rsid w:val="00A02889"/>
    <w:rsid w:val="00A02A60"/>
    <w:rsid w:val="00A03053"/>
    <w:rsid w:val="00A040F0"/>
    <w:rsid w:val="00A048C0"/>
    <w:rsid w:val="00A04B87"/>
    <w:rsid w:val="00A04C15"/>
    <w:rsid w:val="00A04ED9"/>
    <w:rsid w:val="00A05FCD"/>
    <w:rsid w:val="00A067BF"/>
    <w:rsid w:val="00A11006"/>
    <w:rsid w:val="00A11F30"/>
    <w:rsid w:val="00A132B8"/>
    <w:rsid w:val="00A13ED0"/>
    <w:rsid w:val="00A15051"/>
    <w:rsid w:val="00A158D1"/>
    <w:rsid w:val="00A17356"/>
    <w:rsid w:val="00A17A5A"/>
    <w:rsid w:val="00A21499"/>
    <w:rsid w:val="00A21588"/>
    <w:rsid w:val="00A21963"/>
    <w:rsid w:val="00A23174"/>
    <w:rsid w:val="00A23737"/>
    <w:rsid w:val="00A241B7"/>
    <w:rsid w:val="00A24B48"/>
    <w:rsid w:val="00A259CB"/>
    <w:rsid w:val="00A25B10"/>
    <w:rsid w:val="00A26608"/>
    <w:rsid w:val="00A26864"/>
    <w:rsid w:val="00A27932"/>
    <w:rsid w:val="00A306E5"/>
    <w:rsid w:val="00A30DD7"/>
    <w:rsid w:val="00A31099"/>
    <w:rsid w:val="00A31684"/>
    <w:rsid w:val="00A33B80"/>
    <w:rsid w:val="00A35AA4"/>
    <w:rsid w:val="00A35C89"/>
    <w:rsid w:val="00A36809"/>
    <w:rsid w:val="00A36F7C"/>
    <w:rsid w:val="00A37633"/>
    <w:rsid w:val="00A376DE"/>
    <w:rsid w:val="00A400D1"/>
    <w:rsid w:val="00A40658"/>
    <w:rsid w:val="00A41226"/>
    <w:rsid w:val="00A4166D"/>
    <w:rsid w:val="00A41C10"/>
    <w:rsid w:val="00A42EBF"/>
    <w:rsid w:val="00A454E8"/>
    <w:rsid w:val="00A464C2"/>
    <w:rsid w:val="00A475AB"/>
    <w:rsid w:val="00A47B64"/>
    <w:rsid w:val="00A50E83"/>
    <w:rsid w:val="00A53838"/>
    <w:rsid w:val="00A5414A"/>
    <w:rsid w:val="00A55371"/>
    <w:rsid w:val="00A55A60"/>
    <w:rsid w:val="00A56FE3"/>
    <w:rsid w:val="00A57ED9"/>
    <w:rsid w:val="00A57FEE"/>
    <w:rsid w:val="00A6004C"/>
    <w:rsid w:val="00A604BA"/>
    <w:rsid w:val="00A605BD"/>
    <w:rsid w:val="00A60E16"/>
    <w:rsid w:val="00A6136B"/>
    <w:rsid w:val="00A61B9A"/>
    <w:rsid w:val="00A62F59"/>
    <w:rsid w:val="00A64099"/>
    <w:rsid w:val="00A64C09"/>
    <w:rsid w:val="00A659A7"/>
    <w:rsid w:val="00A664D1"/>
    <w:rsid w:val="00A67F7C"/>
    <w:rsid w:val="00A701AE"/>
    <w:rsid w:val="00A70314"/>
    <w:rsid w:val="00A70407"/>
    <w:rsid w:val="00A70B2A"/>
    <w:rsid w:val="00A70DC2"/>
    <w:rsid w:val="00A710D7"/>
    <w:rsid w:val="00A73D24"/>
    <w:rsid w:val="00A7661A"/>
    <w:rsid w:val="00A76B6B"/>
    <w:rsid w:val="00A77100"/>
    <w:rsid w:val="00A77D0F"/>
    <w:rsid w:val="00A77ED5"/>
    <w:rsid w:val="00A80420"/>
    <w:rsid w:val="00A80AD3"/>
    <w:rsid w:val="00A8140B"/>
    <w:rsid w:val="00A82712"/>
    <w:rsid w:val="00A83EC9"/>
    <w:rsid w:val="00A8437B"/>
    <w:rsid w:val="00A84409"/>
    <w:rsid w:val="00A8492C"/>
    <w:rsid w:val="00A85433"/>
    <w:rsid w:val="00A85B04"/>
    <w:rsid w:val="00A8644D"/>
    <w:rsid w:val="00A86CBC"/>
    <w:rsid w:val="00A86E11"/>
    <w:rsid w:val="00A87B74"/>
    <w:rsid w:val="00A906BB"/>
    <w:rsid w:val="00A91427"/>
    <w:rsid w:val="00A91A69"/>
    <w:rsid w:val="00A92C45"/>
    <w:rsid w:val="00A94873"/>
    <w:rsid w:val="00A950ED"/>
    <w:rsid w:val="00A95B32"/>
    <w:rsid w:val="00A95D06"/>
    <w:rsid w:val="00A95F94"/>
    <w:rsid w:val="00A96B48"/>
    <w:rsid w:val="00A97E75"/>
    <w:rsid w:val="00AA0309"/>
    <w:rsid w:val="00AA0E62"/>
    <w:rsid w:val="00AA1001"/>
    <w:rsid w:val="00AA137A"/>
    <w:rsid w:val="00AA15BD"/>
    <w:rsid w:val="00AA390C"/>
    <w:rsid w:val="00AA3929"/>
    <w:rsid w:val="00AA4ED3"/>
    <w:rsid w:val="00AA7B5B"/>
    <w:rsid w:val="00AB02D1"/>
    <w:rsid w:val="00AB0F3A"/>
    <w:rsid w:val="00AB216A"/>
    <w:rsid w:val="00AB24F6"/>
    <w:rsid w:val="00AB25E4"/>
    <w:rsid w:val="00AB2D72"/>
    <w:rsid w:val="00AB3A5B"/>
    <w:rsid w:val="00AB5B64"/>
    <w:rsid w:val="00AC0C2B"/>
    <w:rsid w:val="00AC1303"/>
    <w:rsid w:val="00AC1DCF"/>
    <w:rsid w:val="00AC2434"/>
    <w:rsid w:val="00AC277C"/>
    <w:rsid w:val="00AC2B2D"/>
    <w:rsid w:val="00AC3A8E"/>
    <w:rsid w:val="00AC4D2F"/>
    <w:rsid w:val="00AC5118"/>
    <w:rsid w:val="00AC56C0"/>
    <w:rsid w:val="00AC6422"/>
    <w:rsid w:val="00AC7176"/>
    <w:rsid w:val="00AC7693"/>
    <w:rsid w:val="00AC7851"/>
    <w:rsid w:val="00AD06AD"/>
    <w:rsid w:val="00AD2A7C"/>
    <w:rsid w:val="00AD3257"/>
    <w:rsid w:val="00AD3D9E"/>
    <w:rsid w:val="00AD3F37"/>
    <w:rsid w:val="00AD4F30"/>
    <w:rsid w:val="00AD5FA0"/>
    <w:rsid w:val="00AE1885"/>
    <w:rsid w:val="00AE3587"/>
    <w:rsid w:val="00AE3965"/>
    <w:rsid w:val="00AE451D"/>
    <w:rsid w:val="00AE46D7"/>
    <w:rsid w:val="00AE61FA"/>
    <w:rsid w:val="00AE72BD"/>
    <w:rsid w:val="00AE7503"/>
    <w:rsid w:val="00AF061F"/>
    <w:rsid w:val="00AF15A0"/>
    <w:rsid w:val="00AF2977"/>
    <w:rsid w:val="00AF35E5"/>
    <w:rsid w:val="00AF4A08"/>
    <w:rsid w:val="00AF4DF1"/>
    <w:rsid w:val="00AF4F4E"/>
    <w:rsid w:val="00AF6752"/>
    <w:rsid w:val="00AF6D4B"/>
    <w:rsid w:val="00AF6E90"/>
    <w:rsid w:val="00AF771E"/>
    <w:rsid w:val="00AF7B8C"/>
    <w:rsid w:val="00B00294"/>
    <w:rsid w:val="00B01583"/>
    <w:rsid w:val="00B015CE"/>
    <w:rsid w:val="00B029DA"/>
    <w:rsid w:val="00B02B7E"/>
    <w:rsid w:val="00B03994"/>
    <w:rsid w:val="00B055AB"/>
    <w:rsid w:val="00B06E46"/>
    <w:rsid w:val="00B105FF"/>
    <w:rsid w:val="00B10FB9"/>
    <w:rsid w:val="00B11B21"/>
    <w:rsid w:val="00B11E61"/>
    <w:rsid w:val="00B12B47"/>
    <w:rsid w:val="00B1344F"/>
    <w:rsid w:val="00B13C56"/>
    <w:rsid w:val="00B1516A"/>
    <w:rsid w:val="00B15F1D"/>
    <w:rsid w:val="00B165A8"/>
    <w:rsid w:val="00B175C6"/>
    <w:rsid w:val="00B20ABC"/>
    <w:rsid w:val="00B2118A"/>
    <w:rsid w:val="00B213D8"/>
    <w:rsid w:val="00B239C8"/>
    <w:rsid w:val="00B2420E"/>
    <w:rsid w:val="00B254D5"/>
    <w:rsid w:val="00B265D4"/>
    <w:rsid w:val="00B277B3"/>
    <w:rsid w:val="00B304EB"/>
    <w:rsid w:val="00B3093E"/>
    <w:rsid w:val="00B31527"/>
    <w:rsid w:val="00B31651"/>
    <w:rsid w:val="00B31D14"/>
    <w:rsid w:val="00B3321B"/>
    <w:rsid w:val="00B33899"/>
    <w:rsid w:val="00B339A7"/>
    <w:rsid w:val="00B358E1"/>
    <w:rsid w:val="00B35C2B"/>
    <w:rsid w:val="00B36458"/>
    <w:rsid w:val="00B3677B"/>
    <w:rsid w:val="00B36B5F"/>
    <w:rsid w:val="00B37843"/>
    <w:rsid w:val="00B415F0"/>
    <w:rsid w:val="00B42771"/>
    <w:rsid w:val="00B4311B"/>
    <w:rsid w:val="00B439C2"/>
    <w:rsid w:val="00B43C9F"/>
    <w:rsid w:val="00B43E7B"/>
    <w:rsid w:val="00B447D7"/>
    <w:rsid w:val="00B4530B"/>
    <w:rsid w:val="00B472E1"/>
    <w:rsid w:val="00B47449"/>
    <w:rsid w:val="00B504EB"/>
    <w:rsid w:val="00B52597"/>
    <w:rsid w:val="00B52F40"/>
    <w:rsid w:val="00B531FA"/>
    <w:rsid w:val="00B540B2"/>
    <w:rsid w:val="00B542CC"/>
    <w:rsid w:val="00B55C17"/>
    <w:rsid w:val="00B56F04"/>
    <w:rsid w:val="00B5720A"/>
    <w:rsid w:val="00B57C67"/>
    <w:rsid w:val="00B603CA"/>
    <w:rsid w:val="00B60DB6"/>
    <w:rsid w:val="00B61390"/>
    <w:rsid w:val="00B61A23"/>
    <w:rsid w:val="00B627A4"/>
    <w:rsid w:val="00B62C5F"/>
    <w:rsid w:val="00B63AEA"/>
    <w:rsid w:val="00B63F5B"/>
    <w:rsid w:val="00B647A7"/>
    <w:rsid w:val="00B65F4B"/>
    <w:rsid w:val="00B67251"/>
    <w:rsid w:val="00B6765B"/>
    <w:rsid w:val="00B6795E"/>
    <w:rsid w:val="00B7011D"/>
    <w:rsid w:val="00B707CE"/>
    <w:rsid w:val="00B71444"/>
    <w:rsid w:val="00B734F6"/>
    <w:rsid w:val="00B758FD"/>
    <w:rsid w:val="00B7749D"/>
    <w:rsid w:val="00B80260"/>
    <w:rsid w:val="00B813D6"/>
    <w:rsid w:val="00B81644"/>
    <w:rsid w:val="00B81B21"/>
    <w:rsid w:val="00B81BA1"/>
    <w:rsid w:val="00B83238"/>
    <w:rsid w:val="00B83895"/>
    <w:rsid w:val="00B83B20"/>
    <w:rsid w:val="00B8465B"/>
    <w:rsid w:val="00B85CAD"/>
    <w:rsid w:val="00B85D35"/>
    <w:rsid w:val="00B864CB"/>
    <w:rsid w:val="00B87CB2"/>
    <w:rsid w:val="00B906DE"/>
    <w:rsid w:val="00B912C2"/>
    <w:rsid w:val="00B9131E"/>
    <w:rsid w:val="00B91916"/>
    <w:rsid w:val="00B9203A"/>
    <w:rsid w:val="00B9349D"/>
    <w:rsid w:val="00B93FA1"/>
    <w:rsid w:val="00B95993"/>
    <w:rsid w:val="00B95CA0"/>
    <w:rsid w:val="00B97CE0"/>
    <w:rsid w:val="00BA0055"/>
    <w:rsid w:val="00BA1436"/>
    <w:rsid w:val="00BA171F"/>
    <w:rsid w:val="00BA20C4"/>
    <w:rsid w:val="00BA2124"/>
    <w:rsid w:val="00BA2595"/>
    <w:rsid w:val="00BA375D"/>
    <w:rsid w:val="00BA3EA7"/>
    <w:rsid w:val="00BA54C6"/>
    <w:rsid w:val="00BA61D1"/>
    <w:rsid w:val="00BB0F14"/>
    <w:rsid w:val="00BB1444"/>
    <w:rsid w:val="00BB1FC0"/>
    <w:rsid w:val="00BB3431"/>
    <w:rsid w:val="00BB430B"/>
    <w:rsid w:val="00BB5A31"/>
    <w:rsid w:val="00BC0545"/>
    <w:rsid w:val="00BC0702"/>
    <w:rsid w:val="00BC2078"/>
    <w:rsid w:val="00BC269F"/>
    <w:rsid w:val="00BC2AC2"/>
    <w:rsid w:val="00BC3370"/>
    <w:rsid w:val="00BC5163"/>
    <w:rsid w:val="00BC5F79"/>
    <w:rsid w:val="00BC618C"/>
    <w:rsid w:val="00BC65F9"/>
    <w:rsid w:val="00BC7C37"/>
    <w:rsid w:val="00BC7F75"/>
    <w:rsid w:val="00BD02A9"/>
    <w:rsid w:val="00BD06A6"/>
    <w:rsid w:val="00BD06F4"/>
    <w:rsid w:val="00BD0F38"/>
    <w:rsid w:val="00BD12D4"/>
    <w:rsid w:val="00BD1B3B"/>
    <w:rsid w:val="00BD257F"/>
    <w:rsid w:val="00BD28D6"/>
    <w:rsid w:val="00BD41A5"/>
    <w:rsid w:val="00BD4DE6"/>
    <w:rsid w:val="00BD4F16"/>
    <w:rsid w:val="00BD7536"/>
    <w:rsid w:val="00BD7EFB"/>
    <w:rsid w:val="00BE11FA"/>
    <w:rsid w:val="00BE1D4F"/>
    <w:rsid w:val="00BE1F66"/>
    <w:rsid w:val="00BE2AE7"/>
    <w:rsid w:val="00BE3A2F"/>
    <w:rsid w:val="00BE3B15"/>
    <w:rsid w:val="00BE50EA"/>
    <w:rsid w:val="00BE5575"/>
    <w:rsid w:val="00BE6141"/>
    <w:rsid w:val="00BE6EDB"/>
    <w:rsid w:val="00BE7680"/>
    <w:rsid w:val="00BF0647"/>
    <w:rsid w:val="00BF27FD"/>
    <w:rsid w:val="00BF3B24"/>
    <w:rsid w:val="00BF4AEB"/>
    <w:rsid w:val="00BF52C0"/>
    <w:rsid w:val="00BF69B4"/>
    <w:rsid w:val="00BF6B26"/>
    <w:rsid w:val="00BF6D0E"/>
    <w:rsid w:val="00BF74F0"/>
    <w:rsid w:val="00BF78F4"/>
    <w:rsid w:val="00C005EC"/>
    <w:rsid w:val="00C02B09"/>
    <w:rsid w:val="00C0332D"/>
    <w:rsid w:val="00C03554"/>
    <w:rsid w:val="00C042D8"/>
    <w:rsid w:val="00C04A3C"/>
    <w:rsid w:val="00C04A7B"/>
    <w:rsid w:val="00C055A9"/>
    <w:rsid w:val="00C06AA7"/>
    <w:rsid w:val="00C073A5"/>
    <w:rsid w:val="00C101EC"/>
    <w:rsid w:val="00C1126C"/>
    <w:rsid w:val="00C11BE2"/>
    <w:rsid w:val="00C1306D"/>
    <w:rsid w:val="00C14F83"/>
    <w:rsid w:val="00C155BA"/>
    <w:rsid w:val="00C15E67"/>
    <w:rsid w:val="00C1628B"/>
    <w:rsid w:val="00C1758D"/>
    <w:rsid w:val="00C20899"/>
    <w:rsid w:val="00C212CA"/>
    <w:rsid w:val="00C22A2B"/>
    <w:rsid w:val="00C25C11"/>
    <w:rsid w:val="00C268F4"/>
    <w:rsid w:val="00C275DE"/>
    <w:rsid w:val="00C27B64"/>
    <w:rsid w:val="00C313F6"/>
    <w:rsid w:val="00C3150F"/>
    <w:rsid w:val="00C31AD4"/>
    <w:rsid w:val="00C31D06"/>
    <w:rsid w:val="00C32CFD"/>
    <w:rsid w:val="00C338BF"/>
    <w:rsid w:val="00C341ED"/>
    <w:rsid w:val="00C34807"/>
    <w:rsid w:val="00C34846"/>
    <w:rsid w:val="00C3509F"/>
    <w:rsid w:val="00C35CB6"/>
    <w:rsid w:val="00C360E9"/>
    <w:rsid w:val="00C36AAE"/>
    <w:rsid w:val="00C36EA1"/>
    <w:rsid w:val="00C36FC5"/>
    <w:rsid w:val="00C37295"/>
    <w:rsid w:val="00C40C3C"/>
    <w:rsid w:val="00C413F5"/>
    <w:rsid w:val="00C42944"/>
    <w:rsid w:val="00C44AD0"/>
    <w:rsid w:val="00C4500B"/>
    <w:rsid w:val="00C45F50"/>
    <w:rsid w:val="00C46EB7"/>
    <w:rsid w:val="00C505D4"/>
    <w:rsid w:val="00C506B7"/>
    <w:rsid w:val="00C5116F"/>
    <w:rsid w:val="00C5183D"/>
    <w:rsid w:val="00C527D9"/>
    <w:rsid w:val="00C5401A"/>
    <w:rsid w:val="00C562E2"/>
    <w:rsid w:val="00C569D8"/>
    <w:rsid w:val="00C56C9C"/>
    <w:rsid w:val="00C56DEE"/>
    <w:rsid w:val="00C570CD"/>
    <w:rsid w:val="00C601A7"/>
    <w:rsid w:val="00C603DD"/>
    <w:rsid w:val="00C60B89"/>
    <w:rsid w:val="00C60E6B"/>
    <w:rsid w:val="00C61152"/>
    <w:rsid w:val="00C6131E"/>
    <w:rsid w:val="00C615F4"/>
    <w:rsid w:val="00C6182A"/>
    <w:rsid w:val="00C6216B"/>
    <w:rsid w:val="00C62CE4"/>
    <w:rsid w:val="00C630E5"/>
    <w:rsid w:val="00C63144"/>
    <w:rsid w:val="00C65315"/>
    <w:rsid w:val="00C67152"/>
    <w:rsid w:val="00C70C70"/>
    <w:rsid w:val="00C7112E"/>
    <w:rsid w:val="00C72C73"/>
    <w:rsid w:val="00C72DF6"/>
    <w:rsid w:val="00C73D63"/>
    <w:rsid w:val="00C75181"/>
    <w:rsid w:val="00C75857"/>
    <w:rsid w:val="00C75A0C"/>
    <w:rsid w:val="00C76C84"/>
    <w:rsid w:val="00C76D3E"/>
    <w:rsid w:val="00C77B01"/>
    <w:rsid w:val="00C80839"/>
    <w:rsid w:val="00C81F45"/>
    <w:rsid w:val="00C821A1"/>
    <w:rsid w:val="00C82546"/>
    <w:rsid w:val="00C8318E"/>
    <w:rsid w:val="00C843E7"/>
    <w:rsid w:val="00C864F0"/>
    <w:rsid w:val="00C872A4"/>
    <w:rsid w:val="00C87638"/>
    <w:rsid w:val="00C87DBA"/>
    <w:rsid w:val="00C90240"/>
    <w:rsid w:val="00C902C0"/>
    <w:rsid w:val="00C90AB7"/>
    <w:rsid w:val="00C90EE7"/>
    <w:rsid w:val="00C91102"/>
    <w:rsid w:val="00C9127A"/>
    <w:rsid w:val="00C93049"/>
    <w:rsid w:val="00C93A44"/>
    <w:rsid w:val="00C94916"/>
    <w:rsid w:val="00C95608"/>
    <w:rsid w:val="00C95E1B"/>
    <w:rsid w:val="00C9615A"/>
    <w:rsid w:val="00C979E8"/>
    <w:rsid w:val="00C97A36"/>
    <w:rsid w:val="00CA0573"/>
    <w:rsid w:val="00CA0641"/>
    <w:rsid w:val="00CA0726"/>
    <w:rsid w:val="00CA0C01"/>
    <w:rsid w:val="00CA1527"/>
    <w:rsid w:val="00CA2918"/>
    <w:rsid w:val="00CA2A8E"/>
    <w:rsid w:val="00CA305F"/>
    <w:rsid w:val="00CA307C"/>
    <w:rsid w:val="00CA3E05"/>
    <w:rsid w:val="00CA4840"/>
    <w:rsid w:val="00CA54BC"/>
    <w:rsid w:val="00CA5684"/>
    <w:rsid w:val="00CA56FC"/>
    <w:rsid w:val="00CA6282"/>
    <w:rsid w:val="00CA693A"/>
    <w:rsid w:val="00CA6C2C"/>
    <w:rsid w:val="00CB0616"/>
    <w:rsid w:val="00CB17CE"/>
    <w:rsid w:val="00CB1C48"/>
    <w:rsid w:val="00CB1DFC"/>
    <w:rsid w:val="00CB253A"/>
    <w:rsid w:val="00CB298A"/>
    <w:rsid w:val="00CB2D63"/>
    <w:rsid w:val="00CB387C"/>
    <w:rsid w:val="00CB3AEB"/>
    <w:rsid w:val="00CB3B18"/>
    <w:rsid w:val="00CB52AC"/>
    <w:rsid w:val="00CB7093"/>
    <w:rsid w:val="00CB7624"/>
    <w:rsid w:val="00CC1F16"/>
    <w:rsid w:val="00CC1FB5"/>
    <w:rsid w:val="00CC2AC6"/>
    <w:rsid w:val="00CC2BFA"/>
    <w:rsid w:val="00CC3EB8"/>
    <w:rsid w:val="00CC4578"/>
    <w:rsid w:val="00CC5607"/>
    <w:rsid w:val="00CC5F11"/>
    <w:rsid w:val="00CC684A"/>
    <w:rsid w:val="00CC69A4"/>
    <w:rsid w:val="00CC6C4B"/>
    <w:rsid w:val="00CC76EB"/>
    <w:rsid w:val="00CD04B1"/>
    <w:rsid w:val="00CD0ED5"/>
    <w:rsid w:val="00CD139D"/>
    <w:rsid w:val="00CD13D3"/>
    <w:rsid w:val="00CD1D1B"/>
    <w:rsid w:val="00CD219C"/>
    <w:rsid w:val="00CD24D6"/>
    <w:rsid w:val="00CD2952"/>
    <w:rsid w:val="00CD4069"/>
    <w:rsid w:val="00CD5F65"/>
    <w:rsid w:val="00CD65A2"/>
    <w:rsid w:val="00CD693B"/>
    <w:rsid w:val="00CE0B50"/>
    <w:rsid w:val="00CE12F0"/>
    <w:rsid w:val="00CE1493"/>
    <w:rsid w:val="00CE154A"/>
    <w:rsid w:val="00CE2F39"/>
    <w:rsid w:val="00CE3084"/>
    <w:rsid w:val="00CE3366"/>
    <w:rsid w:val="00CE37BF"/>
    <w:rsid w:val="00CE3B17"/>
    <w:rsid w:val="00CE5115"/>
    <w:rsid w:val="00CE56F6"/>
    <w:rsid w:val="00CE6606"/>
    <w:rsid w:val="00CE67AF"/>
    <w:rsid w:val="00CE6F4A"/>
    <w:rsid w:val="00CE70D4"/>
    <w:rsid w:val="00CF0208"/>
    <w:rsid w:val="00CF0EB9"/>
    <w:rsid w:val="00CF116E"/>
    <w:rsid w:val="00CF1222"/>
    <w:rsid w:val="00CF19B5"/>
    <w:rsid w:val="00CF1BF8"/>
    <w:rsid w:val="00CF1FA2"/>
    <w:rsid w:val="00CF2B2B"/>
    <w:rsid w:val="00CF3F79"/>
    <w:rsid w:val="00CF4D61"/>
    <w:rsid w:val="00CF5287"/>
    <w:rsid w:val="00CF5DDD"/>
    <w:rsid w:val="00CF5E10"/>
    <w:rsid w:val="00CF5FA5"/>
    <w:rsid w:val="00CF6022"/>
    <w:rsid w:val="00CF6419"/>
    <w:rsid w:val="00CF666E"/>
    <w:rsid w:val="00CF6961"/>
    <w:rsid w:val="00CF72ED"/>
    <w:rsid w:val="00CF7CA6"/>
    <w:rsid w:val="00D00478"/>
    <w:rsid w:val="00D00E5E"/>
    <w:rsid w:val="00D013F8"/>
    <w:rsid w:val="00D01FE6"/>
    <w:rsid w:val="00D039E0"/>
    <w:rsid w:val="00D039F2"/>
    <w:rsid w:val="00D04DD2"/>
    <w:rsid w:val="00D056DE"/>
    <w:rsid w:val="00D064B7"/>
    <w:rsid w:val="00D069DD"/>
    <w:rsid w:val="00D07017"/>
    <w:rsid w:val="00D07B09"/>
    <w:rsid w:val="00D101CC"/>
    <w:rsid w:val="00D1136C"/>
    <w:rsid w:val="00D1148D"/>
    <w:rsid w:val="00D11D7A"/>
    <w:rsid w:val="00D11FA9"/>
    <w:rsid w:val="00D126B8"/>
    <w:rsid w:val="00D1339F"/>
    <w:rsid w:val="00D135EE"/>
    <w:rsid w:val="00D13754"/>
    <w:rsid w:val="00D14425"/>
    <w:rsid w:val="00D14DC3"/>
    <w:rsid w:val="00D15104"/>
    <w:rsid w:val="00D1573D"/>
    <w:rsid w:val="00D15745"/>
    <w:rsid w:val="00D15C8F"/>
    <w:rsid w:val="00D15F05"/>
    <w:rsid w:val="00D1713B"/>
    <w:rsid w:val="00D17DA9"/>
    <w:rsid w:val="00D20005"/>
    <w:rsid w:val="00D20A71"/>
    <w:rsid w:val="00D215C6"/>
    <w:rsid w:val="00D22FA0"/>
    <w:rsid w:val="00D24B7C"/>
    <w:rsid w:val="00D2502C"/>
    <w:rsid w:val="00D2690A"/>
    <w:rsid w:val="00D275E5"/>
    <w:rsid w:val="00D27604"/>
    <w:rsid w:val="00D30379"/>
    <w:rsid w:val="00D306B8"/>
    <w:rsid w:val="00D309D5"/>
    <w:rsid w:val="00D31848"/>
    <w:rsid w:val="00D32231"/>
    <w:rsid w:val="00D32C89"/>
    <w:rsid w:val="00D32CDE"/>
    <w:rsid w:val="00D342AE"/>
    <w:rsid w:val="00D3467A"/>
    <w:rsid w:val="00D34C1A"/>
    <w:rsid w:val="00D35867"/>
    <w:rsid w:val="00D37627"/>
    <w:rsid w:val="00D37F7B"/>
    <w:rsid w:val="00D42054"/>
    <w:rsid w:val="00D425BE"/>
    <w:rsid w:val="00D42690"/>
    <w:rsid w:val="00D42DE4"/>
    <w:rsid w:val="00D433E5"/>
    <w:rsid w:val="00D43C4E"/>
    <w:rsid w:val="00D43D94"/>
    <w:rsid w:val="00D44A8A"/>
    <w:rsid w:val="00D450CE"/>
    <w:rsid w:val="00D4542C"/>
    <w:rsid w:val="00D45C2D"/>
    <w:rsid w:val="00D46395"/>
    <w:rsid w:val="00D4658F"/>
    <w:rsid w:val="00D46B3F"/>
    <w:rsid w:val="00D507FA"/>
    <w:rsid w:val="00D511E0"/>
    <w:rsid w:val="00D52F79"/>
    <w:rsid w:val="00D534CC"/>
    <w:rsid w:val="00D53B99"/>
    <w:rsid w:val="00D53FDE"/>
    <w:rsid w:val="00D54A59"/>
    <w:rsid w:val="00D54B0C"/>
    <w:rsid w:val="00D54CCB"/>
    <w:rsid w:val="00D5612D"/>
    <w:rsid w:val="00D57E1D"/>
    <w:rsid w:val="00D601E7"/>
    <w:rsid w:val="00D6081E"/>
    <w:rsid w:val="00D60A00"/>
    <w:rsid w:val="00D60C56"/>
    <w:rsid w:val="00D613C4"/>
    <w:rsid w:val="00D61FEF"/>
    <w:rsid w:val="00D6342B"/>
    <w:rsid w:val="00D63DFE"/>
    <w:rsid w:val="00D63F58"/>
    <w:rsid w:val="00D64596"/>
    <w:rsid w:val="00D668D2"/>
    <w:rsid w:val="00D6734E"/>
    <w:rsid w:val="00D70C18"/>
    <w:rsid w:val="00D71A26"/>
    <w:rsid w:val="00D71B09"/>
    <w:rsid w:val="00D72084"/>
    <w:rsid w:val="00D72149"/>
    <w:rsid w:val="00D7214C"/>
    <w:rsid w:val="00D734C6"/>
    <w:rsid w:val="00D74AF7"/>
    <w:rsid w:val="00D74F58"/>
    <w:rsid w:val="00D756EE"/>
    <w:rsid w:val="00D77BCB"/>
    <w:rsid w:val="00D80E07"/>
    <w:rsid w:val="00D80F09"/>
    <w:rsid w:val="00D8174A"/>
    <w:rsid w:val="00D8213F"/>
    <w:rsid w:val="00D83160"/>
    <w:rsid w:val="00D837F6"/>
    <w:rsid w:val="00D84C75"/>
    <w:rsid w:val="00D8541B"/>
    <w:rsid w:val="00D858DA"/>
    <w:rsid w:val="00D86853"/>
    <w:rsid w:val="00D87A18"/>
    <w:rsid w:val="00D90E7A"/>
    <w:rsid w:val="00D920B9"/>
    <w:rsid w:val="00D93F8E"/>
    <w:rsid w:val="00D9416A"/>
    <w:rsid w:val="00D941C8"/>
    <w:rsid w:val="00D94B6C"/>
    <w:rsid w:val="00D963BB"/>
    <w:rsid w:val="00D97677"/>
    <w:rsid w:val="00DA0251"/>
    <w:rsid w:val="00DA0F08"/>
    <w:rsid w:val="00DA1155"/>
    <w:rsid w:val="00DA24FE"/>
    <w:rsid w:val="00DA259C"/>
    <w:rsid w:val="00DA3B43"/>
    <w:rsid w:val="00DA3D92"/>
    <w:rsid w:val="00DA5248"/>
    <w:rsid w:val="00DA5CE2"/>
    <w:rsid w:val="00DA5FEB"/>
    <w:rsid w:val="00DA6052"/>
    <w:rsid w:val="00DA60C5"/>
    <w:rsid w:val="00DA7464"/>
    <w:rsid w:val="00DA7A0E"/>
    <w:rsid w:val="00DB0363"/>
    <w:rsid w:val="00DB0810"/>
    <w:rsid w:val="00DB0EBF"/>
    <w:rsid w:val="00DB2F8F"/>
    <w:rsid w:val="00DB3196"/>
    <w:rsid w:val="00DB3754"/>
    <w:rsid w:val="00DB3A7C"/>
    <w:rsid w:val="00DB3C0C"/>
    <w:rsid w:val="00DB3F8A"/>
    <w:rsid w:val="00DB4A20"/>
    <w:rsid w:val="00DB5156"/>
    <w:rsid w:val="00DB52C6"/>
    <w:rsid w:val="00DB5666"/>
    <w:rsid w:val="00DB6E0D"/>
    <w:rsid w:val="00DB6E69"/>
    <w:rsid w:val="00DB70BD"/>
    <w:rsid w:val="00DB7CD0"/>
    <w:rsid w:val="00DC0A22"/>
    <w:rsid w:val="00DC0F82"/>
    <w:rsid w:val="00DC1A5A"/>
    <w:rsid w:val="00DC354C"/>
    <w:rsid w:val="00DC38B2"/>
    <w:rsid w:val="00DC3DBA"/>
    <w:rsid w:val="00DC6843"/>
    <w:rsid w:val="00DC685B"/>
    <w:rsid w:val="00DD0A4D"/>
    <w:rsid w:val="00DD2264"/>
    <w:rsid w:val="00DD2912"/>
    <w:rsid w:val="00DD2A4E"/>
    <w:rsid w:val="00DD4A75"/>
    <w:rsid w:val="00DD5A2D"/>
    <w:rsid w:val="00DD6864"/>
    <w:rsid w:val="00DD6CDA"/>
    <w:rsid w:val="00DE084E"/>
    <w:rsid w:val="00DE0A15"/>
    <w:rsid w:val="00DE1327"/>
    <w:rsid w:val="00DE2B4B"/>
    <w:rsid w:val="00DE3283"/>
    <w:rsid w:val="00DE35EE"/>
    <w:rsid w:val="00DE5639"/>
    <w:rsid w:val="00DE596D"/>
    <w:rsid w:val="00DE65D3"/>
    <w:rsid w:val="00DE792B"/>
    <w:rsid w:val="00DE7F70"/>
    <w:rsid w:val="00DF098E"/>
    <w:rsid w:val="00DF09CE"/>
    <w:rsid w:val="00DF0E96"/>
    <w:rsid w:val="00DF20A5"/>
    <w:rsid w:val="00DF3E12"/>
    <w:rsid w:val="00DF4131"/>
    <w:rsid w:val="00DF419F"/>
    <w:rsid w:val="00DF60C8"/>
    <w:rsid w:val="00DF63C0"/>
    <w:rsid w:val="00E013C3"/>
    <w:rsid w:val="00E01922"/>
    <w:rsid w:val="00E01D53"/>
    <w:rsid w:val="00E03F33"/>
    <w:rsid w:val="00E04928"/>
    <w:rsid w:val="00E04FC0"/>
    <w:rsid w:val="00E050C6"/>
    <w:rsid w:val="00E051B3"/>
    <w:rsid w:val="00E06111"/>
    <w:rsid w:val="00E06B7F"/>
    <w:rsid w:val="00E07C5A"/>
    <w:rsid w:val="00E07D56"/>
    <w:rsid w:val="00E10086"/>
    <w:rsid w:val="00E1049F"/>
    <w:rsid w:val="00E11587"/>
    <w:rsid w:val="00E118C1"/>
    <w:rsid w:val="00E119C3"/>
    <w:rsid w:val="00E1255C"/>
    <w:rsid w:val="00E12AF4"/>
    <w:rsid w:val="00E12CFF"/>
    <w:rsid w:val="00E1316C"/>
    <w:rsid w:val="00E14E98"/>
    <w:rsid w:val="00E14F61"/>
    <w:rsid w:val="00E15291"/>
    <w:rsid w:val="00E152FA"/>
    <w:rsid w:val="00E1597A"/>
    <w:rsid w:val="00E15E90"/>
    <w:rsid w:val="00E15FF5"/>
    <w:rsid w:val="00E17CA9"/>
    <w:rsid w:val="00E2029A"/>
    <w:rsid w:val="00E20DBF"/>
    <w:rsid w:val="00E20E09"/>
    <w:rsid w:val="00E21FBF"/>
    <w:rsid w:val="00E250DA"/>
    <w:rsid w:val="00E251BE"/>
    <w:rsid w:val="00E25CA7"/>
    <w:rsid w:val="00E26BAA"/>
    <w:rsid w:val="00E26FAA"/>
    <w:rsid w:val="00E2719F"/>
    <w:rsid w:val="00E27F73"/>
    <w:rsid w:val="00E300FC"/>
    <w:rsid w:val="00E30936"/>
    <w:rsid w:val="00E3198A"/>
    <w:rsid w:val="00E31B16"/>
    <w:rsid w:val="00E32233"/>
    <w:rsid w:val="00E33471"/>
    <w:rsid w:val="00E341E7"/>
    <w:rsid w:val="00E34720"/>
    <w:rsid w:val="00E347F2"/>
    <w:rsid w:val="00E34B1A"/>
    <w:rsid w:val="00E355AA"/>
    <w:rsid w:val="00E357E3"/>
    <w:rsid w:val="00E409BB"/>
    <w:rsid w:val="00E41970"/>
    <w:rsid w:val="00E42162"/>
    <w:rsid w:val="00E427A4"/>
    <w:rsid w:val="00E42817"/>
    <w:rsid w:val="00E42ABE"/>
    <w:rsid w:val="00E440F6"/>
    <w:rsid w:val="00E45FE0"/>
    <w:rsid w:val="00E50450"/>
    <w:rsid w:val="00E50B70"/>
    <w:rsid w:val="00E51279"/>
    <w:rsid w:val="00E513A3"/>
    <w:rsid w:val="00E519F3"/>
    <w:rsid w:val="00E52ABB"/>
    <w:rsid w:val="00E52C24"/>
    <w:rsid w:val="00E52D01"/>
    <w:rsid w:val="00E5457F"/>
    <w:rsid w:val="00E56330"/>
    <w:rsid w:val="00E56F61"/>
    <w:rsid w:val="00E57D89"/>
    <w:rsid w:val="00E57F13"/>
    <w:rsid w:val="00E60ABE"/>
    <w:rsid w:val="00E61D89"/>
    <w:rsid w:val="00E64253"/>
    <w:rsid w:val="00E64565"/>
    <w:rsid w:val="00E646E8"/>
    <w:rsid w:val="00E65CCA"/>
    <w:rsid w:val="00E667F8"/>
    <w:rsid w:val="00E66868"/>
    <w:rsid w:val="00E6734C"/>
    <w:rsid w:val="00E67DFF"/>
    <w:rsid w:val="00E701AE"/>
    <w:rsid w:val="00E70564"/>
    <w:rsid w:val="00E70BEF"/>
    <w:rsid w:val="00E70F3F"/>
    <w:rsid w:val="00E715CE"/>
    <w:rsid w:val="00E73C55"/>
    <w:rsid w:val="00E74441"/>
    <w:rsid w:val="00E74963"/>
    <w:rsid w:val="00E80017"/>
    <w:rsid w:val="00E80463"/>
    <w:rsid w:val="00E80699"/>
    <w:rsid w:val="00E80DFF"/>
    <w:rsid w:val="00E8159B"/>
    <w:rsid w:val="00E821B8"/>
    <w:rsid w:val="00E827C7"/>
    <w:rsid w:val="00E8326A"/>
    <w:rsid w:val="00E837BB"/>
    <w:rsid w:val="00E839DA"/>
    <w:rsid w:val="00E8403C"/>
    <w:rsid w:val="00E84046"/>
    <w:rsid w:val="00E84E6B"/>
    <w:rsid w:val="00E856D2"/>
    <w:rsid w:val="00E86266"/>
    <w:rsid w:val="00E868B8"/>
    <w:rsid w:val="00E86B74"/>
    <w:rsid w:val="00E8752B"/>
    <w:rsid w:val="00E877A2"/>
    <w:rsid w:val="00E91225"/>
    <w:rsid w:val="00E91928"/>
    <w:rsid w:val="00E91B68"/>
    <w:rsid w:val="00E935F8"/>
    <w:rsid w:val="00E94151"/>
    <w:rsid w:val="00E95C2D"/>
    <w:rsid w:val="00E9690B"/>
    <w:rsid w:val="00E971C0"/>
    <w:rsid w:val="00EA0AA9"/>
    <w:rsid w:val="00EA105B"/>
    <w:rsid w:val="00EA1A4A"/>
    <w:rsid w:val="00EA1D23"/>
    <w:rsid w:val="00EA3A13"/>
    <w:rsid w:val="00EA3F78"/>
    <w:rsid w:val="00EA58E0"/>
    <w:rsid w:val="00EA6618"/>
    <w:rsid w:val="00EA6E5A"/>
    <w:rsid w:val="00EA78EF"/>
    <w:rsid w:val="00EA7B02"/>
    <w:rsid w:val="00EB19CE"/>
    <w:rsid w:val="00EB1C22"/>
    <w:rsid w:val="00EB2065"/>
    <w:rsid w:val="00EB295F"/>
    <w:rsid w:val="00EB32F2"/>
    <w:rsid w:val="00EB4332"/>
    <w:rsid w:val="00EB748C"/>
    <w:rsid w:val="00EC0716"/>
    <w:rsid w:val="00EC0FFF"/>
    <w:rsid w:val="00EC2377"/>
    <w:rsid w:val="00EC2AA0"/>
    <w:rsid w:val="00EC302C"/>
    <w:rsid w:val="00EC37FA"/>
    <w:rsid w:val="00EC53B8"/>
    <w:rsid w:val="00EC5B64"/>
    <w:rsid w:val="00EC603C"/>
    <w:rsid w:val="00EC6DB9"/>
    <w:rsid w:val="00EC743E"/>
    <w:rsid w:val="00EC7C47"/>
    <w:rsid w:val="00ED1075"/>
    <w:rsid w:val="00ED3DD1"/>
    <w:rsid w:val="00ED5018"/>
    <w:rsid w:val="00ED7FA6"/>
    <w:rsid w:val="00EE00B0"/>
    <w:rsid w:val="00EE0D1F"/>
    <w:rsid w:val="00EE0F7B"/>
    <w:rsid w:val="00EE129E"/>
    <w:rsid w:val="00EE18FA"/>
    <w:rsid w:val="00EE2AA5"/>
    <w:rsid w:val="00EE4131"/>
    <w:rsid w:val="00EE68BD"/>
    <w:rsid w:val="00EF03F3"/>
    <w:rsid w:val="00EF0667"/>
    <w:rsid w:val="00EF1009"/>
    <w:rsid w:val="00EF1128"/>
    <w:rsid w:val="00EF1AA2"/>
    <w:rsid w:val="00EF375A"/>
    <w:rsid w:val="00EF4E68"/>
    <w:rsid w:val="00F00C13"/>
    <w:rsid w:val="00F01077"/>
    <w:rsid w:val="00F01B21"/>
    <w:rsid w:val="00F03EC1"/>
    <w:rsid w:val="00F04940"/>
    <w:rsid w:val="00F050A8"/>
    <w:rsid w:val="00F05765"/>
    <w:rsid w:val="00F105E0"/>
    <w:rsid w:val="00F11134"/>
    <w:rsid w:val="00F1149A"/>
    <w:rsid w:val="00F11CF2"/>
    <w:rsid w:val="00F13678"/>
    <w:rsid w:val="00F13C26"/>
    <w:rsid w:val="00F14A33"/>
    <w:rsid w:val="00F1725E"/>
    <w:rsid w:val="00F17788"/>
    <w:rsid w:val="00F17D5E"/>
    <w:rsid w:val="00F21479"/>
    <w:rsid w:val="00F2431F"/>
    <w:rsid w:val="00F24FC2"/>
    <w:rsid w:val="00F26066"/>
    <w:rsid w:val="00F278FF"/>
    <w:rsid w:val="00F27D2F"/>
    <w:rsid w:val="00F30AFC"/>
    <w:rsid w:val="00F31669"/>
    <w:rsid w:val="00F318A5"/>
    <w:rsid w:val="00F3356B"/>
    <w:rsid w:val="00F33E00"/>
    <w:rsid w:val="00F353FE"/>
    <w:rsid w:val="00F36AE1"/>
    <w:rsid w:val="00F37824"/>
    <w:rsid w:val="00F3786A"/>
    <w:rsid w:val="00F4042F"/>
    <w:rsid w:val="00F4086D"/>
    <w:rsid w:val="00F40D42"/>
    <w:rsid w:val="00F4433B"/>
    <w:rsid w:val="00F445D7"/>
    <w:rsid w:val="00F44A0E"/>
    <w:rsid w:val="00F45133"/>
    <w:rsid w:val="00F452BB"/>
    <w:rsid w:val="00F47313"/>
    <w:rsid w:val="00F47E7A"/>
    <w:rsid w:val="00F53185"/>
    <w:rsid w:val="00F5368C"/>
    <w:rsid w:val="00F53E2D"/>
    <w:rsid w:val="00F550C5"/>
    <w:rsid w:val="00F556F0"/>
    <w:rsid w:val="00F57C44"/>
    <w:rsid w:val="00F6034B"/>
    <w:rsid w:val="00F60F55"/>
    <w:rsid w:val="00F6107C"/>
    <w:rsid w:val="00F612FF"/>
    <w:rsid w:val="00F6207F"/>
    <w:rsid w:val="00F625AF"/>
    <w:rsid w:val="00F629B6"/>
    <w:rsid w:val="00F6368F"/>
    <w:rsid w:val="00F63A61"/>
    <w:rsid w:val="00F63B8B"/>
    <w:rsid w:val="00F675AE"/>
    <w:rsid w:val="00F67E59"/>
    <w:rsid w:val="00F67E8A"/>
    <w:rsid w:val="00F70DF5"/>
    <w:rsid w:val="00F713AF"/>
    <w:rsid w:val="00F72614"/>
    <w:rsid w:val="00F7318A"/>
    <w:rsid w:val="00F732ED"/>
    <w:rsid w:val="00F73822"/>
    <w:rsid w:val="00F747F8"/>
    <w:rsid w:val="00F74C6B"/>
    <w:rsid w:val="00F75A59"/>
    <w:rsid w:val="00F7625E"/>
    <w:rsid w:val="00F76622"/>
    <w:rsid w:val="00F774D0"/>
    <w:rsid w:val="00F77A2A"/>
    <w:rsid w:val="00F80103"/>
    <w:rsid w:val="00F80CCE"/>
    <w:rsid w:val="00F81300"/>
    <w:rsid w:val="00F81DBE"/>
    <w:rsid w:val="00F829D1"/>
    <w:rsid w:val="00F83A82"/>
    <w:rsid w:val="00F844B2"/>
    <w:rsid w:val="00F85058"/>
    <w:rsid w:val="00F859AA"/>
    <w:rsid w:val="00F85B11"/>
    <w:rsid w:val="00F85D41"/>
    <w:rsid w:val="00F85E36"/>
    <w:rsid w:val="00F86573"/>
    <w:rsid w:val="00F871E3"/>
    <w:rsid w:val="00F917C1"/>
    <w:rsid w:val="00F91EAE"/>
    <w:rsid w:val="00F92CD4"/>
    <w:rsid w:val="00F94777"/>
    <w:rsid w:val="00F9487B"/>
    <w:rsid w:val="00F94D76"/>
    <w:rsid w:val="00F94DA2"/>
    <w:rsid w:val="00F95ABD"/>
    <w:rsid w:val="00F95BAB"/>
    <w:rsid w:val="00F96700"/>
    <w:rsid w:val="00F9672F"/>
    <w:rsid w:val="00F968CF"/>
    <w:rsid w:val="00F9765B"/>
    <w:rsid w:val="00F97A80"/>
    <w:rsid w:val="00FA28BA"/>
    <w:rsid w:val="00FA3BC8"/>
    <w:rsid w:val="00FA3EE4"/>
    <w:rsid w:val="00FA4091"/>
    <w:rsid w:val="00FA4435"/>
    <w:rsid w:val="00FA496B"/>
    <w:rsid w:val="00FA4B93"/>
    <w:rsid w:val="00FA50A4"/>
    <w:rsid w:val="00FA5A17"/>
    <w:rsid w:val="00FA63DE"/>
    <w:rsid w:val="00FA68E9"/>
    <w:rsid w:val="00FA6FAB"/>
    <w:rsid w:val="00FA78E4"/>
    <w:rsid w:val="00FB24A9"/>
    <w:rsid w:val="00FB35E6"/>
    <w:rsid w:val="00FB637B"/>
    <w:rsid w:val="00FB664A"/>
    <w:rsid w:val="00FB75A0"/>
    <w:rsid w:val="00FC090F"/>
    <w:rsid w:val="00FC0B74"/>
    <w:rsid w:val="00FC14E6"/>
    <w:rsid w:val="00FC27AD"/>
    <w:rsid w:val="00FC2ACC"/>
    <w:rsid w:val="00FC3612"/>
    <w:rsid w:val="00FC4246"/>
    <w:rsid w:val="00FC459E"/>
    <w:rsid w:val="00FC4771"/>
    <w:rsid w:val="00FC48F8"/>
    <w:rsid w:val="00FC5412"/>
    <w:rsid w:val="00FC5474"/>
    <w:rsid w:val="00FC5578"/>
    <w:rsid w:val="00FC6158"/>
    <w:rsid w:val="00FC7408"/>
    <w:rsid w:val="00FC7DEE"/>
    <w:rsid w:val="00FD08DA"/>
    <w:rsid w:val="00FD1C70"/>
    <w:rsid w:val="00FD291A"/>
    <w:rsid w:val="00FD2DE0"/>
    <w:rsid w:val="00FD2EEE"/>
    <w:rsid w:val="00FD34E7"/>
    <w:rsid w:val="00FD445C"/>
    <w:rsid w:val="00FD4604"/>
    <w:rsid w:val="00FD5EC8"/>
    <w:rsid w:val="00FD5F26"/>
    <w:rsid w:val="00FE00D0"/>
    <w:rsid w:val="00FE0430"/>
    <w:rsid w:val="00FE2308"/>
    <w:rsid w:val="00FE392E"/>
    <w:rsid w:val="00FE3D42"/>
    <w:rsid w:val="00FE4E01"/>
    <w:rsid w:val="00FE5E88"/>
    <w:rsid w:val="00FE64E6"/>
    <w:rsid w:val="00FE6678"/>
    <w:rsid w:val="00FF0A15"/>
    <w:rsid w:val="00FF1413"/>
    <w:rsid w:val="00FF1BE5"/>
    <w:rsid w:val="00FF1E8F"/>
    <w:rsid w:val="00FF4B03"/>
    <w:rsid w:val="00FF75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5970295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New Roman" w:hAnsi="Times"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50C5"/>
    <w:rPr>
      <w:rFonts w:ascii="Times New Roman" w:hAnsi="Times New Roman"/>
    </w:rPr>
  </w:style>
  <w:style w:type="paragraph" w:styleId="Heading1">
    <w:name w:val="heading 1"/>
    <w:next w:val="Normal"/>
    <w:link w:val="Heading1Char"/>
    <w:uiPriority w:val="9"/>
    <w:qFormat/>
    <w:pPr>
      <w:outlineLvl w:val="0"/>
    </w:pPr>
    <w:rPr>
      <w:noProof/>
    </w:rPr>
  </w:style>
  <w:style w:type="paragraph" w:styleId="Heading2">
    <w:name w:val="heading 2"/>
    <w:next w:val="Normal"/>
    <w:qFormat/>
    <w:pPr>
      <w:outlineLvl w:val="1"/>
    </w:pPr>
    <w:rPr>
      <w:noProof/>
    </w:rPr>
  </w:style>
  <w:style w:type="paragraph" w:styleId="Heading3">
    <w:name w:val="heading 3"/>
    <w:next w:val="Normal"/>
    <w:qFormat/>
    <w:pPr>
      <w:outlineLvl w:val="2"/>
    </w:pPr>
    <w:rPr>
      <w:noProof/>
    </w:rPr>
  </w:style>
  <w:style w:type="paragraph" w:styleId="Heading4">
    <w:name w:val="heading 4"/>
    <w:next w:val="Normal"/>
    <w:qFormat/>
    <w:pPr>
      <w:outlineLvl w:val="3"/>
    </w:pPr>
    <w:rPr>
      <w:noProof/>
    </w:rPr>
  </w:style>
  <w:style w:type="paragraph" w:styleId="Heading5">
    <w:name w:val="heading 5"/>
    <w:next w:val="Normal"/>
    <w:qFormat/>
    <w:pPr>
      <w:outlineLvl w:val="4"/>
    </w:pPr>
    <w:rPr>
      <w:noProof/>
    </w:rPr>
  </w:style>
  <w:style w:type="paragraph" w:styleId="Heading6">
    <w:name w:val="heading 6"/>
    <w:next w:val="Normal"/>
    <w:qFormat/>
    <w:pPr>
      <w:outlineLvl w:val="5"/>
    </w:pPr>
    <w:rPr>
      <w:noProof/>
    </w:rPr>
  </w:style>
  <w:style w:type="paragraph" w:styleId="Heading7">
    <w:name w:val="heading 7"/>
    <w:next w:val="Normal"/>
    <w:qFormat/>
    <w:pPr>
      <w:outlineLvl w:val="6"/>
    </w:pPr>
    <w:rPr>
      <w:noProof/>
    </w:rPr>
  </w:style>
  <w:style w:type="paragraph" w:styleId="Heading8">
    <w:name w:val="heading 8"/>
    <w:next w:val="Normal"/>
    <w:qFormat/>
    <w:pPr>
      <w:outlineLvl w:val="7"/>
    </w:pPr>
    <w:rPr>
      <w:noProof/>
    </w:rPr>
  </w:style>
  <w:style w:type="paragraph" w:styleId="Heading9">
    <w:name w:val="heading 9"/>
    <w:next w:val="Normal"/>
    <w:qFormat/>
    <w:pPr>
      <w:outlineLvl w:val="8"/>
    </w:pPr>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51C"/>
    <w:rPr>
      <w:noProof/>
    </w:rPr>
  </w:style>
  <w:style w:type="paragraph" w:styleId="DocumentMap">
    <w:name w:val="Document Map"/>
    <w:basedOn w:val="Normal"/>
    <w:pPr>
      <w:shd w:val="clear" w:color="auto" w:fill="000080"/>
    </w:pPr>
    <w:rPr>
      <w:rFonts w:ascii="Helvetica" w:eastAsia="MS Gothic" w:hAnsi="Helvetica"/>
      <w:noProof/>
    </w:rPr>
  </w:style>
  <w:style w:type="paragraph" w:customStyle="1" w:styleId="AbstractHead">
    <w:name w:val="AbstractHead"/>
    <w:basedOn w:val="Normal"/>
    <w:pPr>
      <w:spacing w:before="360" w:after="80"/>
    </w:pPr>
    <w:rPr>
      <w:rFonts w:ascii="Times" w:hAnsi="Times"/>
      <w:b/>
      <w:smallCaps/>
      <w:noProof/>
      <w:color w:val="000000"/>
    </w:rPr>
  </w:style>
  <w:style w:type="paragraph" w:customStyle="1" w:styleId="AbstractText">
    <w:name w:val="AbstractText"/>
    <w:basedOn w:val="Normal"/>
    <w:rsid w:val="00413C05"/>
    <w:rPr>
      <w:rFonts w:ascii="Times" w:hAnsi="Times"/>
      <w:i/>
      <w:noProof/>
      <w:color w:val="000000"/>
    </w:rPr>
  </w:style>
  <w:style w:type="paragraph" w:customStyle="1" w:styleId="BodyBulletList">
    <w:name w:val="BodyBulletList"/>
    <w:basedOn w:val="Normal"/>
    <w:pPr>
      <w:tabs>
        <w:tab w:val="left" w:pos="360"/>
      </w:tabs>
      <w:spacing w:before="100"/>
      <w:ind w:left="360" w:hanging="360"/>
    </w:pPr>
    <w:rPr>
      <w:rFonts w:ascii="Times" w:hAnsi="Times"/>
      <w:noProof/>
      <w:color w:val="000000"/>
    </w:rPr>
  </w:style>
  <w:style w:type="paragraph" w:customStyle="1" w:styleId="BodyCode">
    <w:name w:val="BodyCode"/>
    <w:basedOn w:val="Normal"/>
    <w:rPr>
      <w:rFonts w:ascii="Courier" w:hAnsi="Courier"/>
      <w:noProof/>
      <w:color w:val="000000"/>
    </w:rPr>
  </w:style>
  <w:style w:type="paragraph" w:customStyle="1" w:styleId="BodyEnumeratedList">
    <w:name w:val="BodyEnumeratedList"/>
    <w:basedOn w:val="Normal"/>
    <w:rPr>
      <w:rFonts w:ascii="Times" w:hAnsi="Times"/>
      <w:noProof/>
      <w:color w:val="000000"/>
    </w:rPr>
  </w:style>
  <w:style w:type="paragraph" w:customStyle="1" w:styleId="BodyEnumeratedListInit">
    <w:name w:val="BodyEnumeratedListInit"/>
    <w:basedOn w:val="Normal"/>
    <w:rPr>
      <w:rFonts w:ascii="Times" w:hAnsi="Times"/>
      <w:noProof/>
      <w:color w:val="000000"/>
    </w:rPr>
  </w:style>
  <w:style w:type="paragraph" w:customStyle="1" w:styleId="BodyEquation">
    <w:name w:val="BodyEquation"/>
    <w:basedOn w:val="Normal"/>
    <w:pPr>
      <w:spacing w:before="100" w:after="100"/>
      <w:ind w:left="158"/>
    </w:pPr>
    <w:rPr>
      <w:rFonts w:ascii="Times" w:hAnsi="Times"/>
      <w:noProof/>
      <w:color w:val="000000"/>
    </w:rPr>
  </w:style>
  <w:style w:type="paragraph" w:customStyle="1" w:styleId="BodyEquationCenter">
    <w:name w:val="BodyEquationCenter"/>
    <w:basedOn w:val="Normal"/>
    <w:pPr>
      <w:spacing w:before="100" w:after="100"/>
      <w:jc w:val="center"/>
    </w:pPr>
    <w:rPr>
      <w:rFonts w:ascii="Times" w:hAnsi="Times"/>
      <w:noProof/>
      <w:color w:val="000000"/>
    </w:rPr>
  </w:style>
  <w:style w:type="paragraph" w:customStyle="1" w:styleId="BodyIndent">
    <w:name w:val="BodyIndent"/>
    <w:basedOn w:val="Normal"/>
    <w:rsid w:val="007761DB"/>
    <w:pPr>
      <w:keepNext/>
      <w:keepLines/>
      <w:spacing w:before="120" w:after="120"/>
      <w:ind w:firstLine="360"/>
      <w:jc w:val="both"/>
    </w:pPr>
    <w:rPr>
      <w:rFonts w:ascii="Times" w:hAnsi="Times"/>
      <w:noProof/>
      <w:color w:val="000000"/>
    </w:rPr>
  </w:style>
  <w:style w:type="paragraph" w:customStyle="1" w:styleId="BodyNoIndent">
    <w:name w:val="BodyNoIndent"/>
    <w:basedOn w:val="Normal"/>
    <w:rsid w:val="00C7112E"/>
    <w:pPr>
      <w:tabs>
        <w:tab w:val="left" w:pos="4770"/>
      </w:tabs>
      <w:spacing w:after="120"/>
      <w:jc w:val="both"/>
    </w:pPr>
    <w:rPr>
      <w:rFonts w:ascii="Times" w:hAnsi="Times"/>
      <w:color w:val="000000"/>
    </w:rPr>
  </w:style>
  <w:style w:type="paragraph" w:customStyle="1" w:styleId="FigureAnchor">
    <w:name w:val="FigureAnchor"/>
    <w:basedOn w:val="Normal"/>
    <w:pPr>
      <w:keepNext/>
    </w:pPr>
    <w:rPr>
      <w:rFonts w:ascii="Times" w:hAnsi="Times"/>
      <w:noProof/>
      <w:color w:val="000000"/>
    </w:rPr>
  </w:style>
  <w:style w:type="paragraph" w:customStyle="1" w:styleId="FigureCaption">
    <w:name w:val="FigureCaption"/>
    <w:basedOn w:val="Normal"/>
    <w:pPr>
      <w:spacing w:before="140" w:after="140"/>
    </w:pPr>
    <w:rPr>
      <w:rFonts w:ascii="Times" w:hAnsi="Times"/>
      <w:noProof/>
      <w:color w:val="000000"/>
    </w:rPr>
  </w:style>
  <w:style w:type="paragraph" w:customStyle="1" w:styleId="Footnote">
    <w:name w:val="Footnote"/>
    <w:basedOn w:val="Normal"/>
    <w:pPr>
      <w:tabs>
        <w:tab w:val="left" w:pos="590"/>
      </w:tabs>
      <w:ind w:left="172" w:right="172"/>
    </w:pPr>
    <w:rPr>
      <w:rFonts w:ascii="Times" w:hAnsi="Times"/>
      <w:noProof/>
      <w:color w:val="000000"/>
    </w:rPr>
  </w:style>
  <w:style w:type="paragraph" w:styleId="Header">
    <w:name w:val="header"/>
    <w:basedOn w:val="Normal"/>
    <w:rPr>
      <w:rFonts w:ascii="Times" w:hAnsi="Times"/>
      <w:noProof/>
      <w:color w:val="000000"/>
    </w:rPr>
  </w:style>
  <w:style w:type="paragraph" w:customStyle="1" w:styleId="HeadSect">
    <w:name w:val="HeadSect"/>
    <w:basedOn w:val="Normal"/>
    <w:rsid w:val="0031763A"/>
    <w:pPr>
      <w:keepNext/>
      <w:widowControl w:val="0"/>
      <w:numPr>
        <w:numId w:val="16"/>
      </w:numPr>
      <w:spacing w:before="360" w:after="240"/>
    </w:pPr>
    <w:rPr>
      <w:rFonts w:ascii="Times" w:hAnsi="Times"/>
      <w:b/>
      <w:noProof/>
      <w:color w:val="000000"/>
      <w:sz w:val="28"/>
    </w:rPr>
  </w:style>
  <w:style w:type="paragraph" w:customStyle="1" w:styleId="HeadSubSect">
    <w:name w:val="HeadSubSect"/>
    <w:basedOn w:val="Normal"/>
    <w:rsid w:val="007F5C92"/>
    <w:pPr>
      <w:spacing w:before="360" w:after="120"/>
    </w:pPr>
    <w:rPr>
      <w:rFonts w:ascii="Times" w:hAnsi="Times"/>
      <w:b/>
      <w:i/>
      <w:noProof/>
      <w:color w:val="000000"/>
      <w:sz w:val="26"/>
    </w:rPr>
  </w:style>
  <w:style w:type="paragraph" w:customStyle="1" w:styleId="HeadSubSubSect">
    <w:name w:val="HeadSubSubSect"/>
    <w:basedOn w:val="Normal"/>
    <w:rsid w:val="007F45C9"/>
    <w:pPr>
      <w:keepNext/>
      <w:widowControl w:val="0"/>
      <w:spacing w:before="360" w:after="120"/>
      <w:ind w:left="360"/>
    </w:pPr>
    <w:rPr>
      <w:rFonts w:ascii="Times" w:hAnsi="Times"/>
      <w:i/>
      <w:noProof/>
      <w:color w:val="000000"/>
    </w:rPr>
  </w:style>
  <w:style w:type="paragraph" w:customStyle="1" w:styleId="LandscapeAnchor">
    <w:name w:val="LandscapeAnchor"/>
    <w:basedOn w:val="Normal"/>
    <w:pPr>
      <w:keepNext/>
    </w:pPr>
    <w:rPr>
      <w:rFonts w:ascii="Times" w:hAnsi="Times"/>
      <w:noProof/>
      <w:color w:val="000000"/>
      <w:sz w:val="4"/>
    </w:rPr>
  </w:style>
  <w:style w:type="paragraph" w:customStyle="1" w:styleId="References">
    <w:name w:val="References"/>
    <w:basedOn w:val="Normal"/>
    <w:rsid w:val="00B80260"/>
    <w:pPr>
      <w:spacing w:before="120"/>
      <w:ind w:left="360" w:hanging="360"/>
    </w:pPr>
    <w:rPr>
      <w:rFonts w:ascii="Times" w:hAnsi="Times"/>
      <w:noProof/>
      <w:color w:val="000000"/>
    </w:rPr>
  </w:style>
  <w:style w:type="paragraph" w:customStyle="1" w:styleId="TableAnchor">
    <w:name w:val="TableAnchor"/>
    <w:basedOn w:val="Normal"/>
    <w:rPr>
      <w:rFonts w:ascii="Times" w:hAnsi="Times"/>
      <w:noProof/>
      <w:color w:val="000000"/>
    </w:rPr>
  </w:style>
  <w:style w:type="paragraph" w:customStyle="1" w:styleId="TableCaption">
    <w:name w:val="TableCaption"/>
    <w:basedOn w:val="Normal"/>
    <w:rsid w:val="00143B5A"/>
    <w:pPr>
      <w:keepNext/>
      <w:spacing w:after="120"/>
    </w:pPr>
    <w:rPr>
      <w:rFonts w:ascii="Times" w:hAnsi="Times"/>
      <w:noProof/>
      <w:color w:val="000000"/>
      <w:sz w:val="22"/>
    </w:rPr>
  </w:style>
  <w:style w:type="paragraph" w:customStyle="1" w:styleId="TableCell">
    <w:name w:val="TableCell"/>
    <w:basedOn w:val="Normal"/>
    <w:rsid w:val="00CA0C01"/>
    <w:rPr>
      <w:noProof/>
      <w:color w:val="000000"/>
    </w:rPr>
  </w:style>
  <w:style w:type="paragraph" w:customStyle="1" w:styleId="TableCellCenter">
    <w:name w:val="TableCellCenter"/>
    <w:basedOn w:val="Normal"/>
    <w:pPr>
      <w:jc w:val="center"/>
    </w:pPr>
    <w:rPr>
      <w:rFonts w:ascii="Times" w:hAnsi="Times"/>
      <w:noProof/>
      <w:color w:val="000000"/>
      <w:sz w:val="18"/>
    </w:rPr>
  </w:style>
  <w:style w:type="paragraph" w:customStyle="1" w:styleId="TableColHead">
    <w:name w:val="TableColHead"/>
    <w:basedOn w:val="Normal"/>
    <w:rPr>
      <w:rFonts w:ascii="Times" w:hAnsi="Times"/>
      <w:b/>
      <w:noProof/>
      <w:color w:val="000000"/>
      <w:sz w:val="18"/>
    </w:rPr>
  </w:style>
  <w:style w:type="paragraph" w:customStyle="1" w:styleId="TableColHeadCenter">
    <w:name w:val="TableColHeadCenter"/>
    <w:basedOn w:val="Normal"/>
    <w:pPr>
      <w:jc w:val="center"/>
    </w:pPr>
    <w:rPr>
      <w:rFonts w:ascii="Times" w:hAnsi="Times"/>
      <w:b/>
      <w:noProof/>
      <w:color w:val="000000"/>
      <w:sz w:val="18"/>
    </w:rPr>
  </w:style>
  <w:style w:type="paragraph" w:customStyle="1" w:styleId="TableFootnote">
    <w:name w:val="TableFootnote"/>
    <w:basedOn w:val="Normal"/>
    <w:rPr>
      <w:rFonts w:ascii="Times" w:hAnsi="Times"/>
      <w:noProof/>
      <w:color w:val="000000"/>
    </w:rPr>
  </w:style>
  <w:style w:type="paragraph" w:styleId="Title">
    <w:name w:val="Title"/>
    <w:basedOn w:val="Normal"/>
    <w:qFormat/>
    <w:pPr>
      <w:keepNext/>
      <w:spacing w:before="640" w:after="320"/>
      <w:ind w:left="2160"/>
      <w:jc w:val="right"/>
    </w:pPr>
    <w:rPr>
      <w:rFonts w:ascii="Times" w:hAnsi="Times"/>
      <w:b/>
      <w:noProof/>
      <w:color w:val="000000"/>
      <w:sz w:val="48"/>
    </w:rPr>
  </w:style>
  <w:style w:type="paragraph" w:customStyle="1" w:styleId="TitleAuthor">
    <w:name w:val="TitleAuthor"/>
    <w:basedOn w:val="Normal"/>
    <w:pPr>
      <w:ind w:left="360" w:right="360"/>
      <w:jc w:val="right"/>
    </w:pPr>
    <w:rPr>
      <w:rFonts w:ascii="Times" w:hAnsi="Times"/>
      <w:noProof/>
      <w:color w:val="000000"/>
    </w:rPr>
  </w:style>
  <w:style w:type="paragraph" w:customStyle="1" w:styleId="TitleDate">
    <w:name w:val="TitleDate"/>
    <w:basedOn w:val="Normal"/>
    <w:pPr>
      <w:ind w:right="360"/>
      <w:jc w:val="right"/>
    </w:pPr>
    <w:rPr>
      <w:rFonts w:ascii="Times" w:hAnsi="Times"/>
      <w:noProof/>
      <w:color w:val="000000"/>
    </w:rPr>
  </w:style>
  <w:style w:type="paragraph" w:customStyle="1" w:styleId="TitleISRNumber">
    <w:name w:val="TitleISRNumber"/>
    <w:basedOn w:val="Normal"/>
    <w:pPr>
      <w:spacing w:before="120" w:line="320" w:lineRule="atLeast"/>
      <w:jc w:val="right"/>
    </w:pPr>
    <w:rPr>
      <w:rFonts w:ascii="Times" w:hAnsi="Times"/>
      <w:b/>
      <w:noProof/>
      <w:color w:val="000000"/>
    </w:rPr>
  </w:style>
  <w:style w:type="character" w:customStyle="1" w:styleId="Bold">
    <w:name w:val="Bold"/>
    <w:rPr>
      <w:b/>
      <w:color w:val="000000"/>
    </w:rPr>
  </w:style>
  <w:style w:type="character" w:customStyle="1" w:styleId="Courier">
    <w:name w:val="Courier"/>
    <w:rPr>
      <w:rFonts w:ascii="Courier" w:hAnsi="Courier"/>
      <w:color w:val="000000"/>
      <w:sz w:val="24"/>
    </w:rPr>
  </w:style>
  <w:style w:type="character" w:styleId="Emphasis">
    <w:name w:val="Emphasis"/>
    <w:qFormat/>
    <w:rPr>
      <w:i/>
    </w:rPr>
  </w:style>
  <w:style w:type="character" w:customStyle="1" w:styleId="EquationVariables">
    <w:name w:val="EquationVariables"/>
    <w:rPr>
      <w:i/>
    </w:rPr>
  </w:style>
  <w:style w:type="character" w:customStyle="1" w:styleId="Subscript">
    <w:name w:val="Subscript"/>
    <w:rPr>
      <w:color w:val="000000"/>
      <w:vertAlign w:val="subscript"/>
    </w:rPr>
  </w:style>
  <w:style w:type="character" w:customStyle="1" w:styleId="Superscript">
    <w:name w:val="Superscript"/>
    <w:rPr>
      <w:color w:val="000000"/>
      <w:vertAlign w:val="superscript"/>
    </w:rPr>
  </w:style>
  <w:style w:type="character" w:customStyle="1" w:styleId="Symbol">
    <w:name w:val="Symbol"/>
    <w:rPr>
      <w:rFonts w:ascii="Symbol" w:hAnsi="Symbol"/>
      <w:color w:val="000000"/>
      <w:sz w:val="24"/>
    </w:rPr>
  </w:style>
  <w:style w:type="paragraph" w:styleId="Footer">
    <w:name w:val="footer"/>
    <w:basedOn w:val="Normal"/>
    <w:pPr>
      <w:tabs>
        <w:tab w:val="center" w:pos="4320"/>
        <w:tab w:val="right" w:pos="8640"/>
      </w:tabs>
    </w:pPr>
    <w:rPr>
      <w:rFonts w:ascii="Times" w:hAnsi="Times"/>
      <w:noProof/>
    </w:rPr>
  </w:style>
  <w:style w:type="character" w:styleId="PageNumber">
    <w:name w:val="page number"/>
    <w:basedOn w:val="DefaultParagraphFont"/>
  </w:style>
  <w:style w:type="table" w:styleId="TableGrid">
    <w:name w:val="Table Grid"/>
    <w:basedOn w:val="TableNormal"/>
    <w:uiPriority w:val="59"/>
    <w:rsid w:val="00AD2A7C"/>
    <w:rPr>
      <w:rFonts w:ascii="Courier" w:eastAsia="MS Mincho" w:hAnsi="Courier"/>
      <w:sz w:val="20"/>
      <w:lang w:eastAsia="ja-JP"/>
    </w:rPr>
    <w:tblPr>
      <w:tblBorders>
        <w:top w:val="double" w:sz="4" w:space="0" w:color="auto"/>
        <w:bottom w:val="double" w:sz="4" w:space="0" w:color="auto"/>
      </w:tblBorders>
    </w:tblPr>
  </w:style>
  <w:style w:type="paragraph" w:customStyle="1" w:styleId="zBodynoindent">
    <w:name w:val="zBodynoindent"/>
    <w:basedOn w:val="HeadSect"/>
    <w:rsid w:val="0022500D"/>
  </w:style>
  <w:style w:type="paragraph" w:styleId="BalloonText">
    <w:name w:val="Balloon Text"/>
    <w:basedOn w:val="Normal"/>
    <w:link w:val="BalloonTextChar"/>
    <w:uiPriority w:val="99"/>
    <w:semiHidden/>
    <w:unhideWhenUsed/>
    <w:rsid w:val="009B18A6"/>
    <w:rPr>
      <w:rFonts w:ascii="Lucida Grande" w:hAnsi="Lucida Grande" w:cs="Lucida Grande"/>
      <w:noProof/>
      <w:sz w:val="18"/>
      <w:szCs w:val="18"/>
    </w:rPr>
  </w:style>
  <w:style w:type="character" w:customStyle="1" w:styleId="BalloonTextChar">
    <w:name w:val="Balloon Text Char"/>
    <w:basedOn w:val="DefaultParagraphFont"/>
    <w:link w:val="BalloonText"/>
    <w:uiPriority w:val="99"/>
    <w:semiHidden/>
    <w:rsid w:val="009B18A6"/>
    <w:rPr>
      <w:rFonts w:ascii="Lucida Grande" w:hAnsi="Lucida Grande" w:cs="Lucida Grande"/>
      <w:noProof/>
      <w:sz w:val="18"/>
      <w:szCs w:val="18"/>
    </w:rPr>
  </w:style>
  <w:style w:type="paragraph" w:customStyle="1" w:styleId="NoteLevel1">
    <w:name w:val="Note Level 1"/>
    <w:basedOn w:val="Normal"/>
    <w:uiPriority w:val="99"/>
    <w:unhideWhenUsed/>
    <w:rsid w:val="00A50E83"/>
    <w:pPr>
      <w:keepNext/>
      <w:numPr>
        <w:numId w:val="7"/>
      </w:numPr>
      <w:contextualSpacing/>
      <w:outlineLvl w:val="0"/>
    </w:pPr>
    <w:rPr>
      <w:rFonts w:ascii="Verdana" w:eastAsiaTheme="minorEastAsia" w:hAnsi="Verdana" w:cstheme="minorBidi"/>
      <w:lang w:eastAsia="ja-JP"/>
    </w:rPr>
  </w:style>
  <w:style w:type="paragraph" w:customStyle="1" w:styleId="NoteLevel2">
    <w:name w:val="Note Level 2"/>
    <w:basedOn w:val="Normal"/>
    <w:uiPriority w:val="99"/>
    <w:unhideWhenUsed/>
    <w:rsid w:val="00A50E83"/>
    <w:pPr>
      <w:keepNext/>
      <w:tabs>
        <w:tab w:val="num" w:pos="720"/>
      </w:tabs>
      <w:ind w:left="1080" w:hanging="360"/>
      <w:contextualSpacing/>
      <w:outlineLvl w:val="1"/>
    </w:pPr>
    <w:rPr>
      <w:rFonts w:ascii="Verdana" w:eastAsiaTheme="minorEastAsia" w:hAnsi="Verdana" w:cstheme="minorBidi"/>
      <w:lang w:eastAsia="ja-JP"/>
    </w:rPr>
  </w:style>
  <w:style w:type="paragraph" w:customStyle="1" w:styleId="NoteLevel3">
    <w:name w:val="Note Level 3"/>
    <w:basedOn w:val="Normal"/>
    <w:uiPriority w:val="99"/>
    <w:semiHidden/>
    <w:unhideWhenUsed/>
    <w:rsid w:val="00A50E83"/>
    <w:pPr>
      <w:keepNext/>
      <w:tabs>
        <w:tab w:val="num" w:pos="1440"/>
      </w:tabs>
      <w:ind w:left="1800" w:hanging="360"/>
      <w:contextualSpacing/>
      <w:outlineLvl w:val="2"/>
    </w:pPr>
    <w:rPr>
      <w:rFonts w:ascii="Verdana" w:eastAsiaTheme="minorEastAsia" w:hAnsi="Verdana" w:cstheme="minorBidi"/>
      <w:lang w:eastAsia="ja-JP"/>
    </w:rPr>
  </w:style>
  <w:style w:type="paragraph" w:customStyle="1" w:styleId="NoteLevel4">
    <w:name w:val="Note Level 4"/>
    <w:basedOn w:val="Normal"/>
    <w:uiPriority w:val="99"/>
    <w:semiHidden/>
    <w:unhideWhenUsed/>
    <w:rsid w:val="00A50E83"/>
    <w:pPr>
      <w:keepNext/>
      <w:tabs>
        <w:tab w:val="num" w:pos="2160"/>
      </w:tabs>
      <w:ind w:left="2520" w:hanging="360"/>
      <w:contextualSpacing/>
      <w:outlineLvl w:val="3"/>
    </w:pPr>
    <w:rPr>
      <w:rFonts w:ascii="Verdana" w:eastAsiaTheme="minorEastAsia" w:hAnsi="Verdana" w:cstheme="minorBidi"/>
      <w:lang w:eastAsia="ja-JP"/>
    </w:rPr>
  </w:style>
  <w:style w:type="paragraph" w:customStyle="1" w:styleId="NoteLevel5">
    <w:name w:val="Note Level 5"/>
    <w:basedOn w:val="Normal"/>
    <w:uiPriority w:val="99"/>
    <w:semiHidden/>
    <w:unhideWhenUsed/>
    <w:rsid w:val="00A50E83"/>
    <w:pPr>
      <w:keepNext/>
      <w:tabs>
        <w:tab w:val="num" w:pos="2880"/>
      </w:tabs>
      <w:ind w:left="3240" w:hanging="360"/>
      <w:contextualSpacing/>
      <w:outlineLvl w:val="4"/>
    </w:pPr>
    <w:rPr>
      <w:rFonts w:ascii="Verdana" w:eastAsiaTheme="minorEastAsia" w:hAnsi="Verdana" w:cstheme="minorBidi"/>
      <w:lang w:eastAsia="ja-JP"/>
    </w:rPr>
  </w:style>
  <w:style w:type="paragraph" w:customStyle="1" w:styleId="NoteLevel6">
    <w:name w:val="Note Level 6"/>
    <w:basedOn w:val="Normal"/>
    <w:uiPriority w:val="99"/>
    <w:semiHidden/>
    <w:unhideWhenUsed/>
    <w:rsid w:val="00A50E83"/>
    <w:pPr>
      <w:keepNext/>
      <w:tabs>
        <w:tab w:val="num" w:pos="3600"/>
      </w:tabs>
      <w:ind w:left="3960" w:hanging="360"/>
      <w:contextualSpacing/>
      <w:outlineLvl w:val="5"/>
    </w:pPr>
    <w:rPr>
      <w:rFonts w:ascii="Verdana" w:eastAsiaTheme="minorEastAsia" w:hAnsi="Verdana" w:cstheme="minorBidi"/>
      <w:lang w:eastAsia="ja-JP"/>
    </w:rPr>
  </w:style>
  <w:style w:type="paragraph" w:customStyle="1" w:styleId="NoteLevel7">
    <w:name w:val="Note Level 7"/>
    <w:basedOn w:val="Normal"/>
    <w:uiPriority w:val="99"/>
    <w:semiHidden/>
    <w:unhideWhenUsed/>
    <w:rsid w:val="00A50E83"/>
    <w:pPr>
      <w:keepNext/>
      <w:tabs>
        <w:tab w:val="num" w:pos="4320"/>
      </w:tabs>
      <w:ind w:left="4680" w:hanging="360"/>
      <w:contextualSpacing/>
      <w:outlineLvl w:val="6"/>
    </w:pPr>
    <w:rPr>
      <w:rFonts w:ascii="Verdana" w:eastAsiaTheme="minorEastAsia" w:hAnsi="Verdana" w:cstheme="minorBidi"/>
      <w:lang w:eastAsia="ja-JP"/>
    </w:rPr>
  </w:style>
  <w:style w:type="paragraph" w:customStyle="1" w:styleId="NoteLevel8">
    <w:name w:val="Note Level 8"/>
    <w:basedOn w:val="Normal"/>
    <w:uiPriority w:val="99"/>
    <w:semiHidden/>
    <w:unhideWhenUsed/>
    <w:rsid w:val="00A50E83"/>
    <w:pPr>
      <w:keepNext/>
      <w:tabs>
        <w:tab w:val="num" w:pos="5040"/>
      </w:tabs>
      <w:ind w:left="5400" w:hanging="360"/>
      <w:contextualSpacing/>
      <w:outlineLvl w:val="7"/>
    </w:pPr>
    <w:rPr>
      <w:rFonts w:ascii="Verdana" w:eastAsiaTheme="minorEastAsia" w:hAnsi="Verdana" w:cstheme="minorBidi"/>
      <w:lang w:eastAsia="ja-JP"/>
    </w:rPr>
  </w:style>
  <w:style w:type="paragraph" w:customStyle="1" w:styleId="NoteLevel9">
    <w:name w:val="Note Level 9"/>
    <w:basedOn w:val="Normal"/>
    <w:uiPriority w:val="99"/>
    <w:semiHidden/>
    <w:unhideWhenUsed/>
    <w:rsid w:val="00A50E83"/>
    <w:pPr>
      <w:keepNext/>
      <w:tabs>
        <w:tab w:val="num" w:pos="5760"/>
      </w:tabs>
      <w:ind w:left="6120" w:hanging="360"/>
      <w:contextualSpacing/>
      <w:outlineLvl w:val="8"/>
    </w:pPr>
    <w:rPr>
      <w:rFonts w:ascii="Verdana" w:eastAsiaTheme="minorEastAsia" w:hAnsi="Verdana" w:cstheme="minorBidi"/>
      <w:lang w:eastAsia="ja-JP"/>
    </w:rPr>
  </w:style>
  <w:style w:type="character" w:styleId="Hyperlink">
    <w:name w:val="Hyperlink"/>
    <w:basedOn w:val="DefaultParagraphFont"/>
    <w:uiPriority w:val="99"/>
    <w:unhideWhenUsed/>
    <w:rsid w:val="00D60C56"/>
    <w:rPr>
      <w:color w:val="0000FF" w:themeColor="hyperlink"/>
      <w:u w:val="single"/>
    </w:rPr>
  </w:style>
  <w:style w:type="character" w:styleId="FollowedHyperlink">
    <w:name w:val="FollowedHyperlink"/>
    <w:basedOn w:val="DefaultParagraphFont"/>
    <w:uiPriority w:val="99"/>
    <w:semiHidden/>
    <w:unhideWhenUsed/>
    <w:rsid w:val="00734BA9"/>
    <w:rPr>
      <w:color w:val="800080" w:themeColor="followedHyperlink"/>
      <w:u w:val="single"/>
    </w:rPr>
  </w:style>
  <w:style w:type="paragraph" w:styleId="NormalWeb">
    <w:name w:val="Normal (Web)"/>
    <w:basedOn w:val="Normal"/>
    <w:uiPriority w:val="99"/>
    <w:unhideWhenUsed/>
    <w:rsid w:val="005D1E97"/>
    <w:pPr>
      <w:spacing w:before="100" w:beforeAutospacing="1" w:after="100" w:afterAutospacing="1"/>
    </w:pPr>
    <w:rPr>
      <w:rFonts w:ascii="Times" w:hAnsi="Times"/>
      <w:sz w:val="20"/>
      <w:szCs w:val="20"/>
    </w:rPr>
  </w:style>
  <w:style w:type="paragraph" w:styleId="HTMLPreformatted">
    <w:name w:val="HTML Preformatted"/>
    <w:basedOn w:val="Normal"/>
    <w:link w:val="HTMLPreformattedChar"/>
    <w:uiPriority w:val="99"/>
    <w:semiHidden/>
    <w:unhideWhenUsed/>
    <w:rsid w:val="005D1E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D1E97"/>
    <w:rPr>
      <w:rFonts w:ascii="Courier" w:hAnsi="Courier" w:cs="Courier"/>
      <w:sz w:val="20"/>
      <w:szCs w:val="20"/>
    </w:rPr>
  </w:style>
  <w:style w:type="character" w:customStyle="1" w:styleId="gp">
    <w:name w:val="gp"/>
    <w:basedOn w:val="DefaultParagraphFont"/>
    <w:rsid w:val="005D1E97"/>
  </w:style>
  <w:style w:type="character" w:customStyle="1" w:styleId="kn">
    <w:name w:val="kn"/>
    <w:basedOn w:val="DefaultParagraphFont"/>
    <w:rsid w:val="005D1E97"/>
  </w:style>
  <w:style w:type="character" w:customStyle="1" w:styleId="grcorrect">
    <w:name w:val="grcorrect"/>
    <w:basedOn w:val="DefaultParagraphFont"/>
    <w:rsid w:val="005D1E97"/>
  </w:style>
  <w:style w:type="character" w:customStyle="1" w:styleId="nn">
    <w:name w:val="nn"/>
    <w:basedOn w:val="DefaultParagraphFont"/>
    <w:rsid w:val="005D1E97"/>
  </w:style>
  <w:style w:type="character" w:customStyle="1" w:styleId="n">
    <w:name w:val="n"/>
    <w:basedOn w:val="DefaultParagraphFont"/>
    <w:rsid w:val="005D1E97"/>
  </w:style>
  <w:style w:type="character" w:customStyle="1" w:styleId="p">
    <w:name w:val="p"/>
    <w:basedOn w:val="DefaultParagraphFont"/>
    <w:rsid w:val="005D1E97"/>
  </w:style>
  <w:style w:type="character" w:customStyle="1" w:styleId="grnosuggestion">
    <w:name w:val="grnosuggestion"/>
    <w:basedOn w:val="DefaultParagraphFont"/>
    <w:rsid w:val="005D1E97"/>
  </w:style>
  <w:style w:type="character" w:customStyle="1" w:styleId="s">
    <w:name w:val="s"/>
    <w:basedOn w:val="DefaultParagraphFont"/>
    <w:rsid w:val="005D1E97"/>
  </w:style>
  <w:style w:type="paragraph" w:styleId="ListParagraph">
    <w:name w:val="List Paragraph"/>
    <w:basedOn w:val="Normal"/>
    <w:uiPriority w:val="34"/>
    <w:qFormat/>
    <w:rsid w:val="005D1E97"/>
    <w:pPr>
      <w:ind w:left="720"/>
      <w:contextualSpacing/>
    </w:pPr>
    <w:rPr>
      <w:rFonts w:ascii="Times" w:hAnsi="Times"/>
      <w:noProof/>
    </w:rPr>
  </w:style>
  <w:style w:type="paragraph" w:styleId="Caption">
    <w:name w:val="caption"/>
    <w:basedOn w:val="Normal"/>
    <w:next w:val="Normal"/>
    <w:uiPriority w:val="35"/>
    <w:unhideWhenUsed/>
    <w:qFormat/>
    <w:rsid w:val="00D31848"/>
    <w:pPr>
      <w:widowControl w:val="0"/>
      <w:spacing w:after="120"/>
      <w:jc w:val="both"/>
    </w:pPr>
    <w:rPr>
      <w:color w:val="4F81BD" w:themeColor="accent1"/>
      <w:sz w:val="22"/>
      <w:szCs w:val="22"/>
    </w:rPr>
  </w:style>
  <w:style w:type="paragraph" w:customStyle="1" w:styleId="Bodynoindent0">
    <w:name w:val="Body noindent"/>
    <w:basedOn w:val="BodyIndent"/>
    <w:rsid w:val="007E37B7"/>
    <w:rPr>
      <w:b/>
    </w:rPr>
  </w:style>
  <w:style w:type="paragraph" w:styleId="FootnoteText">
    <w:name w:val="footnote text"/>
    <w:basedOn w:val="Normal"/>
    <w:link w:val="FootnoteTextChar"/>
    <w:uiPriority w:val="99"/>
    <w:unhideWhenUsed/>
    <w:rsid w:val="00421BAA"/>
    <w:rPr>
      <w:rFonts w:ascii="Times" w:hAnsi="Times"/>
      <w:noProof/>
      <w:sz w:val="20"/>
    </w:rPr>
  </w:style>
  <w:style w:type="character" w:customStyle="1" w:styleId="FootnoteTextChar">
    <w:name w:val="Footnote Text Char"/>
    <w:basedOn w:val="DefaultParagraphFont"/>
    <w:link w:val="FootnoteText"/>
    <w:uiPriority w:val="99"/>
    <w:rsid w:val="00421BAA"/>
    <w:rPr>
      <w:noProof/>
      <w:sz w:val="20"/>
    </w:rPr>
  </w:style>
  <w:style w:type="character" w:styleId="FootnoteReference">
    <w:name w:val="footnote reference"/>
    <w:basedOn w:val="DefaultParagraphFont"/>
    <w:uiPriority w:val="99"/>
    <w:unhideWhenUsed/>
    <w:rsid w:val="00C562E2"/>
    <w:rPr>
      <w:vertAlign w:val="superscript"/>
    </w:rPr>
  </w:style>
  <w:style w:type="paragraph" w:customStyle="1" w:styleId="headsectsub">
    <w:name w:val="headsectsub"/>
    <w:basedOn w:val="BodyNoIndent"/>
    <w:rsid w:val="00E357E3"/>
    <w:rPr>
      <w:b/>
    </w:rPr>
  </w:style>
  <w:style w:type="paragraph" w:customStyle="1" w:styleId="headsubsubsect0">
    <w:name w:val="head subsubsect"/>
    <w:basedOn w:val="BodyNoIndent"/>
    <w:rsid w:val="00F86573"/>
  </w:style>
  <w:style w:type="paragraph" w:customStyle="1" w:styleId="b">
    <w:name w:val="b"/>
    <w:basedOn w:val="BodyNoIndent"/>
    <w:rsid w:val="008B5845"/>
  </w:style>
  <w:style w:type="paragraph" w:customStyle="1" w:styleId="headingsect">
    <w:name w:val="headingsect"/>
    <w:basedOn w:val="BodyNoIndent"/>
    <w:rsid w:val="005A7832"/>
    <w:pPr>
      <w:keepNext/>
    </w:pPr>
  </w:style>
  <w:style w:type="character" w:styleId="Strong">
    <w:name w:val="Strong"/>
    <w:basedOn w:val="DefaultParagraphFont"/>
    <w:uiPriority w:val="22"/>
    <w:qFormat/>
    <w:rsid w:val="00C67152"/>
    <w:rPr>
      <w:b/>
      <w:bCs/>
    </w:rPr>
  </w:style>
  <w:style w:type="paragraph" w:styleId="Revision">
    <w:name w:val="Revision"/>
    <w:hidden/>
    <w:uiPriority w:val="99"/>
    <w:semiHidden/>
    <w:rsid w:val="009E0CB8"/>
    <w:rPr>
      <w:noProof/>
    </w:rPr>
  </w:style>
  <w:style w:type="character" w:styleId="CommentReference">
    <w:name w:val="annotation reference"/>
    <w:basedOn w:val="DefaultParagraphFont"/>
    <w:uiPriority w:val="99"/>
    <w:semiHidden/>
    <w:unhideWhenUsed/>
    <w:rsid w:val="009E0CB8"/>
    <w:rPr>
      <w:sz w:val="18"/>
      <w:szCs w:val="18"/>
    </w:rPr>
  </w:style>
  <w:style w:type="paragraph" w:styleId="CommentText">
    <w:name w:val="annotation text"/>
    <w:basedOn w:val="Normal"/>
    <w:link w:val="CommentTextChar"/>
    <w:uiPriority w:val="99"/>
    <w:semiHidden/>
    <w:unhideWhenUsed/>
    <w:rsid w:val="009E0CB8"/>
    <w:rPr>
      <w:rFonts w:ascii="Times" w:hAnsi="Times"/>
      <w:noProof/>
    </w:rPr>
  </w:style>
  <w:style w:type="character" w:customStyle="1" w:styleId="CommentTextChar">
    <w:name w:val="Comment Text Char"/>
    <w:basedOn w:val="DefaultParagraphFont"/>
    <w:link w:val="CommentText"/>
    <w:uiPriority w:val="99"/>
    <w:semiHidden/>
    <w:rsid w:val="009E0CB8"/>
    <w:rPr>
      <w:noProof/>
    </w:rPr>
  </w:style>
  <w:style w:type="paragraph" w:styleId="CommentSubject">
    <w:name w:val="annotation subject"/>
    <w:basedOn w:val="CommentText"/>
    <w:next w:val="CommentText"/>
    <w:link w:val="CommentSubjectChar"/>
    <w:uiPriority w:val="99"/>
    <w:semiHidden/>
    <w:unhideWhenUsed/>
    <w:rsid w:val="009E0CB8"/>
    <w:rPr>
      <w:b/>
      <w:bCs/>
      <w:sz w:val="20"/>
      <w:szCs w:val="20"/>
    </w:rPr>
  </w:style>
  <w:style w:type="character" w:customStyle="1" w:styleId="CommentSubjectChar">
    <w:name w:val="Comment Subject Char"/>
    <w:basedOn w:val="CommentTextChar"/>
    <w:link w:val="CommentSubject"/>
    <w:uiPriority w:val="99"/>
    <w:semiHidden/>
    <w:rsid w:val="009E0CB8"/>
    <w:rPr>
      <w:b/>
      <w:bCs/>
      <w:noProof/>
      <w:sz w:val="20"/>
      <w:szCs w:val="20"/>
    </w:rPr>
  </w:style>
  <w:style w:type="paragraph" w:styleId="Bibliography">
    <w:name w:val="Bibliography"/>
    <w:basedOn w:val="Normal"/>
    <w:next w:val="Normal"/>
    <w:uiPriority w:val="37"/>
    <w:unhideWhenUsed/>
    <w:rsid w:val="0060351C"/>
    <w:rPr>
      <w:rFonts w:ascii="Times" w:hAnsi="Times"/>
      <w:noProof/>
    </w:rPr>
  </w:style>
  <w:style w:type="paragraph" w:styleId="ListBullet">
    <w:name w:val="List Bullet"/>
    <w:basedOn w:val="Normal"/>
    <w:uiPriority w:val="99"/>
    <w:unhideWhenUsed/>
    <w:rsid w:val="005063BD"/>
    <w:pPr>
      <w:numPr>
        <w:numId w:val="15"/>
      </w:numPr>
      <w:contextualSpacing/>
    </w:pPr>
    <w:rPr>
      <w:rFonts w:ascii="Times" w:hAnsi="Times"/>
      <w:noProof/>
    </w:rPr>
  </w:style>
  <w:style w:type="paragraph" w:customStyle="1" w:styleId="refernce">
    <w:name w:val="refernce"/>
    <w:basedOn w:val="Heading2"/>
    <w:rsid w:val="00B80260"/>
  </w:style>
  <w:style w:type="paragraph" w:customStyle="1" w:styleId="tablegrid0">
    <w:name w:val="tablegrid"/>
    <w:basedOn w:val="BodyIndent"/>
    <w:rsid w:val="00EA3F78"/>
    <w:pPr>
      <w:ind w:firstLine="0"/>
    </w:pPr>
    <w:rPr>
      <w:rFonts w:ascii="Cambria" w:eastAsia="MS Mincho" w:hAnsi="Cambria"/>
      <w:sz w:val="22"/>
      <w:szCs w:val="22"/>
      <w:lang w:eastAsia="ja-JP"/>
    </w:rPr>
  </w:style>
  <w:style w:type="character" w:styleId="PlaceholderText">
    <w:name w:val="Placeholder Text"/>
    <w:basedOn w:val="DefaultParagraphFont"/>
    <w:uiPriority w:val="99"/>
    <w:semiHidden/>
    <w:rsid w:val="00AC7693"/>
    <w:rPr>
      <w:color w:val="808080"/>
    </w:rPr>
  </w:style>
  <w:style w:type="paragraph" w:styleId="TOC1">
    <w:name w:val="toc 1"/>
    <w:basedOn w:val="Normal"/>
    <w:next w:val="Normal"/>
    <w:autoRedefine/>
    <w:uiPriority w:val="39"/>
    <w:unhideWhenUsed/>
    <w:rsid w:val="00022B7D"/>
    <w:pPr>
      <w:spacing w:before="120"/>
    </w:pPr>
    <w:rPr>
      <w:rFonts w:asciiTheme="minorHAnsi" w:hAnsiTheme="minorHAnsi"/>
      <w:b/>
      <w:noProof/>
      <w:sz w:val="22"/>
      <w:szCs w:val="22"/>
    </w:rPr>
  </w:style>
  <w:style w:type="paragraph" w:styleId="TOC2">
    <w:name w:val="toc 2"/>
    <w:basedOn w:val="Normal"/>
    <w:next w:val="Normal"/>
    <w:autoRedefine/>
    <w:uiPriority w:val="39"/>
    <w:unhideWhenUsed/>
    <w:rsid w:val="00022B7D"/>
    <w:pPr>
      <w:ind w:left="240"/>
    </w:pPr>
    <w:rPr>
      <w:rFonts w:asciiTheme="minorHAnsi" w:hAnsiTheme="minorHAnsi"/>
      <w:i/>
      <w:noProof/>
      <w:sz w:val="22"/>
      <w:szCs w:val="22"/>
    </w:rPr>
  </w:style>
  <w:style w:type="paragraph" w:styleId="TOC3">
    <w:name w:val="toc 3"/>
    <w:basedOn w:val="Normal"/>
    <w:next w:val="Normal"/>
    <w:autoRedefine/>
    <w:uiPriority w:val="39"/>
    <w:unhideWhenUsed/>
    <w:rsid w:val="00022B7D"/>
    <w:pPr>
      <w:ind w:left="480"/>
    </w:pPr>
    <w:rPr>
      <w:rFonts w:asciiTheme="minorHAnsi" w:hAnsiTheme="minorHAnsi"/>
      <w:noProof/>
      <w:sz w:val="22"/>
      <w:szCs w:val="22"/>
    </w:rPr>
  </w:style>
  <w:style w:type="paragraph" w:styleId="TOC4">
    <w:name w:val="toc 4"/>
    <w:basedOn w:val="Normal"/>
    <w:next w:val="Normal"/>
    <w:autoRedefine/>
    <w:uiPriority w:val="39"/>
    <w:unhideWhenUsed/>
    <w:rsid w:val="00022B7D"/>
    <w:pPr>
      <w:ind w:left="720"/>
    </w:pPr>
    <w:rPr>
      <w:rFonts w:asciiTheme="minorHAnsi" w:hAnsiTheme="minorHAnsi"/>
      <w:noProof/>
      <w:sz w:val="20"/>
      <w:szCs w:val="20"/>
    </w:rPr>
  </w:style>
  <w:style w:type="paragraph" w:styleId="TOC5">
    <w:name w:val="toc 5"/>
    <w:basedOn w:val="Normal"/>
    <w:next w:val="Normal"/>
    <w:autoRedefine/>
    <w:uiPriority w:val="39"/>
    <w:unhideWhenUsed/>
    <w:rsid w:val="00022B7D"/>
    <w:pPr>
      <w:ind w:left="960"/>
    </w:pPr>
    <w:rPr>
      <w:rFonts w:asciiTheme="minorHAnsi" w:hAnsiTheme="minorHAnsi"/>
      <w:noProof/>
      <w:sz w:val="20"/>
      <w:szCs w:val="20"/>
    </w:rPr>
  </w:style>
  <w:style w:type="paragraph" w:styleId="TOC6">
    <w:name w:val="toc 6"/>
    <w:basedOn w:val="Normal"/>
    <w:next w:val="Normal"/>
    <w:autoRedefine/>
    <w:uiPriority w:val="39"/>
    <w:unhideWhenUsed/>
    <w:rsid w:val="00022B7D"/>
    <w:pPr>
      <w:ind w:left="1200"/>
    </w:pPr>
    <w:rPr>
      <w:rFonts w:asciiTheme="minorHAnsi" w:hAnsiTheme="minorHAnsi"/>
      <w:noProof/>
      <w:sz w:val="20"/>
      <w:szCs w:val="20"/>
    </w:rPr>
  </w:style>
  <w:style w:type="paragraph" w:styleId="TOC7">
    <w:name w:val="toc 7"/>
    <w:basedOn w:val="Normal"/>
    <w:next w:val="Normal"/>
    <w:autoRedefine/>
    <w:uiPriority w:val="39"/>
    <w:unhideWhenUsed/>
    <w:rsid w:val="00022B7D"/>
    <w:pPr>
      <w:ind w:left="1440"/>
    </w:pPr>
    <w:rPr>
      <w:rFonts w:asciiTheme="minorHAnsi" w:hAnsiTheme="minorHAnsi"/>
      <w:noProof/>
      <w:sz w:val="20"/>
      <w:szCs w:val="20"/>
    </w:rPr>
  </w:style>
  <w:style w:type="paragraph" w:styleId="TOC8">
    <w:name w:val="toc 8"/>
    <w:basedOn w:val="Normal"/>
    <w:next w:val="Normal"/>
    <w:autoRedefine/>
    <w:uiPriority w:val="39"/>
    <w:unhideWhenUsed/>
    <w:rsid w:val="00022B7D"/>
    <w:pPr>
      <w:ind w:left="1680"/>
    </w:pPr>
    <w:rPr>
      <w:rFonts w:asciiTheme="minorHAnsi" w:hAnsiTheme="minorHAnsi"/>
      <w:noProof/>
      <w:sz w:val="20"/>
      <w:szCs w:val="20"/>
    </w:rPr>
  </w:style>
  <w:style w:type="paragraph" w:styleId="TOC9">
    <w:name w:val="toc 9"/>
    <w:basedOn w:val="Normal"/>
    <w:next w:val="Normal"/>
    <w:autoRedefine/>
    <w:uiPriority w:val="39"/>
    <w:unhideWhenUsed/>
    <w:rsid w:val="00022B7D"/>
    <w:pPr>
      <w:ind w:left="1920"/>
    </w:pPr>
    <w:rPr>
      <w:rFonts w:asciiTheme="minorHAnsi" w:hAnsiTheme="minorHAnsi"/>
      <w:noProof/>
      <w:sz w:val="20"/>
      <w:szCs w:val="20"/>
    </w:rPr>
  </w:style>
  <w:style w:type="paragraph" w:customStyle="1" w:styleId="Headsect0">
    <w:name w:val="Head sect"/>
    <w:basedOn w:val="BodyNoIndent"/>
    <w:rsid w:val="003E009B"/>
  </w:style>
  <w:style w:type="paragraph" w:styleId="PlainText">
    <w:name w:val="Plain Text"/>
    <w:basedOn w:val="Normal"/>
    <w:link w:val="PlainTextChar"/>
    <w:uiPriority w:val="99"/>
    <w:unhideWhenUsed/>
    <w:rsid w:val="007E7855"/>
    <w:rPr>
      <w:rFonts w:ascii="Courier" w:eastAsiaTheme="minorEastAsia" w:hAnsi="Courier" w:cstheme="minorBidi"/>
      <w:sz w:val="21"/>
      <w:szCs w:val="21"/>
      <w:lang w:eastAsia="ja-JP"/>
    </w:rPr>
  </w:style>
  <w:style w:type="character" w:customStyle="1" w:styleId="PlainTextChar">
    <w:name w:val="Plain Text Char"/>
    <w:basedOn w:val="DefaultParagraphFont"/>
    <w:link w:val="PlainText"/>
    <w:uiPriority w:val="99"/>
    <w:rsid w:val="007E7855"/>
    <w:rPr>
      <w:rFonts w:ascii="Courier" w:eastAsiaTheme="minorEastAsia" w:hAnsi="Courier" w:cstheme="minorBidi"/>
      <w:sz w:val="21"/>
      <w:szCs w:val="21"/>
      <w:lang w:eastAsia="ja-JP"/>
    </w:rPr>
  </w:style>
  <w:style w:type="paragraph" w:customStyle="1" w:styleId="bodynoinent">
    <w:name w:val="bodynoinent"/>
    <w:basedOn w:val="HeadSubSect"/>
    <w:rsid w:val="00AE451D"/>
    <w:rPr>
      <w:noProof w:val="0"/>
    </w:rPr>
  </w:style>
  <w:style w:type="paragraph" w:customStyle="1" w:styleId="p1">
    <w:name w:val="p1"/>
    <w:basedOn w:val="Normal"/>
    <w:rsid w:val="000E40DB"/>
    <w:rPr>
      <w:rFonts w:ascii="Tahoma" w:hAnsi="Tahoma" w:cs="Tahoma"/>
      <w:sz w:val="15"/>
      <w:szCs w:val="15"/>
    </w:rPr>
  </w:style>
  <w:style w:type="character" w:customStyle="1" w:styleId="s1">
    <w:name w:val="s1"/>
    <w:basedOn w:val="DefaultParagraphFont"/>
    <w:rsid w:val="000E40DB"/>
  </w:style>
  <w:style w:type="character" w:styleId="UnresolvedMention">
    <w:name w:val="Unresolved Mention"/>
    <w:basedOn w:val="DefaultParagraphFont"/>
    <w:uiPriority w:val="99"/>
    <w:rsid w:val="00642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372">
      <w:bodyDiv w:val="1"/>
      <w:marLeft w:val="0"/>
      <w:marRight w:val="0"/>
      <w:marTop w:val="0"/>
      <w:marBottom w:val="0"/>
      <w:divBdr>
        <w:top w:val="none" w:sz="0" w:space="0" w:color="auto"/>
        <w:left w:val="none" w:sz="0" w:space="0" w:color="auto"/>
        <w:bottom w:val="none" w:sz="0" w:space="0" w:color="auto"/>
        <w:right w:val="none" w:sz="0" w:space="0" w:color="auto"/>
      </w:divBdr>
      <w:divsChild>
        <w:div w:id="823280342">
          <w:marLeft w:val="0"/>
          <w:marRight w:val="0"/>
          <w:marTop w:val="0"/>
          <w:marBottom w:val="0"/>
          <w:divBdr>
            <w:top w:val="none" w:sz="0" w:space="0" w:color="auto"/>
            <w:left w:val="none" w:sz="0" w:space="0" w:color="auto"/>
            <w:bottom w:val="none" w:sz="0" w:space="0" w:color="auto"/>
            <w:right w:val="none" w:sz="0" w:space="0" w:color="auto"/>
          </w:divBdr>
        </w:div>
        <w:div w:id="825434470">
          <w:marLeft w:val="0"/>
          <w:marRight w:val="0"/>
          <w:marTop w:val="0"/>
          <w:marBottom w:val="0"/>
          <w:divBdr>
            <w:top w:val="none" w:sz="0" w:space="0" w:color="auto"/>
            <w:left w:val="none" w:sz="0" w:space="0" w:color="auto"/>
            <w:bottom w:val="none" w:sz="0" w:space="0" w:color="auto"/>
            <w:right w:val="none" w:sz="0" w:space="0" w:color="auto"/>
          </w:divBdr>
        </w:div>
        <w:div w:id="836265011">
          <w:marLeft w:val="0"/>
          <w:marRight w:val="0"/>
          <w:marTop w:val="0"/>
          <w:marBottom w:val="0"/>
          <w:divBdr>
            <w:top w:val="none" w:sz="0" w:space="0" w:color="auto"/>
            <w:left w:val="none" w:sz="0" w:space="0" w:color="auto"/>
            <w:bottom w:val="none" w:sz="0" w:space="0" w:color="auto"/>
            <w:right w:val="none" w:sz="0" w:space="0" w:color="auto"/>
          </w:divBdr>
        </w:div>
        <w:div w:id="952441384">
          <w:marLeft w:val="0"/>
          <w:marRight w:val="0"/>
          <w:marTop w:val="0"/>
          <w:marBottom w:val="0"/>
          <w:divBdr>
            <w:top w:val="none" w:sz="0" w:space="0" w:color="auto"/>
            <w:left w:val="none" w:sz="0" w:space="0" w:color="auto"/>
            <w:bottom w:val="none" w:sz="0" w:space="0" w:color="auto"/>
            <w:right w:val="none" w:sz="0" w:space="0" w:color="auto"/>
          </w:divBdr>
        </w:div>
        <w:div w:id="1526092061">
          <w:marLeft w:val="0"/>
          <w:marRight w:val="0"/>
          <w:marTop w:val="0"/>
          <w:marBottom w:val="0"/>
          <w:divBdr>
            <w:top w:val="none" w:sz="0" w:space="0" w:color="auto"/>
            <w:left w:val="none" w:sz="0" w:space="0" w:color="auto"/>
            <w:bottom w:val="none" w:sz="0" w:space="0" w:color="auto"/>
            <w:right w:val="none" w:sz="0" w:space="0" w:color="auto"/>
          </w:divBdr>
        </w:div>
        <w:div w:id="1599291046">
          <w:marLeft w:val="0"/>
          <w:marRight w:val="0"/>
          <w:marTop w:val="0"/>
          <w:marBottom w:val="0"/>
          <w:divBdr>
            <w:top w:val="none" w:sz="0" w:space="0" w:color="auto"/>
            <w:left w:val="none" w:sz="0" w:space="0" w:color="auto"/>
            <w:bottom w:val="none" w:sz="0" w:space="0" w:color="auto"/>
            <w:right w:val="none" w:sz="0" w:space="0" w:color="auto"/>
          </w:divBdr>
        </w:div>
        <w:div w:id="1910538010">
          <w:marLeft w:val="0"/>
          <w:marRight w:val="0"/>
          <w:marTop w:val="0"/>
          <w:marBottom w:val="0"/>
          <w:divBdr>
            <w:top w:val="none" w:sz="0" w:space="0" w:color="auto"/>
            <w:left w:val="none" w:sz="0" w:space="0" w:color="auto"/>
            <w:bottom w:val="none" w:sz="0" w:space="0" w:color="auto"/>
            <w:right w:val="none" w:sz="0" w:space="0" w:color="auto"/>
          </w:divBdr>
        </w:div>
        <w:div w:id="1917009584">
          <w:marLeft w:val="0"/>
          <w:marRight w:val="0"/>
          <w:marTop w:val="0"/>
          <w:marBottom w:val="0"/>
          <w:divBdr>
            <w:top w:val="none" w:sz="0" w:space="0" w:color="auto"/>
            <w:left w:val="none" w:sz="0" w:space="0" w:color="auto"/>
            <w:bottom w:val="none" w:sz="0" w:space="0" w:color="auto"/>
            <w:right w:val="none" w:sz="0" w:space="0" w:color="auto"/>
          </w:divBdr>
        </w:div>
        <w:div w:id="2001033508">
          <w:marLeft w:val="0"/>
          <w:marRight w:val="0"/>
          <w:marTop w:val="0"/>
          <w:marBottom w:val="0"/>
          <w:divBdr>
            <w:top w:val="none" w:sz="0" w:space="0" w:color="auto"/>
            <w:left w:val="none" w:sz="0" w:space="0" w:color="auto"/>
            <w:bottom w:val="none" w:sz="0" w:space="0" w:color="auto"/>
            <w:right w:val="none" w:sz="0" w:space="0" w:color="auto"/>
          </w:divBdr>
        </w:div>
      </w:divsChild>
    </w:div>
    <w:div w:id="2980397">
      <w:bodyDiv w:val="1"/>
      <w:marLeft w:val="0"/>
      <w:marRight w:val="0"/>
      <w:marTop w:val="0"/>
      <w:marBottom w:val="0"/>
      <w:divBdr>
        <w:top w:val="none" w:sz="0" w:space="0" w:color="auto"/>
        <w:left w:val="none" w:sz="0" w:space="0" w:color="auto"/>
        <w:bottom w:val="none" w:sz="0" w:space="0" w:color="auto"/>
        <w:right w:val="none" w:sz="0" w:space="0" w:color="auto"/>
      </w:divBdr>
      <w:divsChild>
        <w:div w:id="268315202">
          <w:marLeft w:val="0"/>
          <w:marRight w:val="0"/>
          <w:marTop w:val="0"/>
          <w:marBottom w:val="0"/>
          <w:divBdr>
            <w:top w:val="none" w:sz="0" w:space="0" w:color="auto"/>
            <w:left w:val="none" w:sz="0" w:space="0" w:color="auto"/>
            <w:bottom w:val="none" w:sz="0" w:space="0" w:color="auto"/>
            <w:right w:val="none" w:sz="0" w:space="0" w:color="auto"/>
          </w:divBdr>
        </w:div>
        <w:div w:id="321660758">
          <w:marLeft w:val="0"/>
          <w:marRight w:val="0"/>
          <w:marTop w:val="0"/>
          <w:marBottom w:val="0"/>
          <w:divBdr>
            <w:top w:val="none" w:sz="0" w:space="0" w:color="auto"/>
            <w:left w:val="none" w:sz="0" w:space="0" w:color="auto"/>
            <w:bottom w:val="none" w:sz="0" w:space="0" w:color="auto"/>
            <w:right w:val="none" w:sz="0" w:space="0" w:color="auto"/>
          </w:divBdr>
        </w:div>
        <w:div w:id="410977678">
          <w:marLeft w:val="0"/>
          <w:marRight w:val="0"/>
          <w:marTop w:val="0"/>
          <w:marBottom w:val="0"/>
          <w:divBdr>
            <w:top w:val="none" w:sz="0" w:space="0" w:color="auto"/>
            <w:left w:val="none" w:sz="0" w:space="0" w:color="auto"/>
            <w:bottom w:val="none" w:sz="0" w:space="0" w:color="auto"/>
            <w:right w:val="none" w:sz="0" w:space="0" w:color="auto"/>
          </w:divBdr>
        </w:div>
        <w:div w:id="440338990">
          <w:marLeft w:val="0"/>
          <w:marRight w:val="0"/>
          <w:marTop w:val="0"/>
          <w:marBottom w:val="0"/>
          <w:divBdr>
            <w:top w:val="none" w:sz="0" w:space="0" w:color="auto"/>
            <w:left w:val="none" w:sz="0" w:space="0" w:color="auto"/>
            <w:bottom w:val="none" w:sz="0" w:space="0" w:color="auto"/>
            <w:right w:val="none" w:sz="0" w:space="0" w:color="auto"/>
          </w:divBdr>
        </w:div>
        <w:div w:id="701438344">
          <w:marLeft w:val="0"/>
          <w:marRight w:val="0"/>
          <w:marTop w:val="0"/>
          <w:marBottom w:val="0"/>
          <w:divBdr>
            <w:top w:val="none" w:sz="0" w:space="0" w:color="auto"/>
            <w:left w:val="none" w:sz="0" w:space="0" w:color="auto"/>
            <w:bottom w:val="none" w:sz="0" w:space="0" w:color="auto"/>
            <w:right w:val="none" w:sz="0" w:space="0" w:color="auto"/>
          </w:divBdr>
        </w:div>
        <w:div w:id="777219965">
          <w:marLeft w:val="0"/>
          <w:marRight w:val="0"/>
          <w:marTop w:val="0"/>
          <w:marBottom w:val="0"/>
          <w:divBdr>
            <w:top w:val="none" w:sz="0" w:space="0" w:color="auto"/>
            <w:left w:val="none" w:sz="0" w:space="0" w:color="auto"/>
            <w:bottom w:val="none" w:sz="0" w:space="0" w:color="auto"/>
            <w:right w:val="none" w:sz="0" w:space="0" w:color="auto"/>
          </w:divBdr>
        </w:div>
        <w:div w:id="794298177">
          <w:marLeft w:val="0"/>
          <w:marRight w:val="0"/>
          <w:marTop w:val="0"/>
          <w:marBottom w:val="0"/>
          <w:divBdr>
            <w:top w:val="none" w:sz="0" w:space="0" w:color="auto"/>
            <w:left w:val="none" w:sz="0" w:space="0" w:color="auto"/>
            <w:bottom w:val="none" w:sz="0" w:space="0" w:color="auto"/>
            <w:right w:val="none" w:sz="0" w:space="0" w:color="auto"/>
          </w:divBdr>
        </w:div>
        <w:div w:id="959604611">
          <w:marLeft w:val="0"/>
          <w:marRight w:val="0"/>
          <w:marTop w:val="0"/>
          <w:marBottom w:val="0"/>
          <w:divBdr>
            <w:top w:val="none" w:sz="0" w:space="0" w:color="auto"/>
            <w:left w:val="none" w:sz="0" w:space="0" w:color="auto"/>
            <w:bottom w:val="none" w:sz="0" w:space="0" w:color="auto"/>
            <w:right w:val="none" w:sz="0" w:space="0" w:color="auto"/>
          </w:divBdr>
        </w:div>
        <w:div w:id="961689458">
          <w:marLeft w:val="0"/>
          <w:marRight w:val="0"/>
          <w:marTop w:val="0"/>
          <w:marBottom w:val="0"/>
          <w:divBdr>
            <w:top w:val="none" w:sz="0" w:space="0" w:color="auto"/>
            <w:left w:val="none" w:sz="0" w:space="0" w:color="auto"/>
            <w:bottom w:val="none" w:sz="0" w:space="0" w:color="auto"/>
            <w:right w:val="none" w:sz="0" w:space="0" w:color="auto"/>
          </w:divBdr>
        </w:div>
        <w:div w:id="1058279894">
          <w:marLeft w:val="0"/>
          <w:marRight w:val="0"/>
          <w:marTop w:val="0"/>
          <w:marBottom w:val="0"/>
          <w:divBdr>
            <w:top w:val="none" w:sz="0" w:space="0" w:color="auto"/>
            <w:left w:val="none" w:sz="0" w:space="0" w:color="auto"/>
            <w:bottom w:val="none" w:sz="0" w:space="0" w:color="auto"/>
            <w:right w:val="none" w:sz="0" w:space="0" w:color="auto"/>
          </w:divBdr>
        </w:div>
        <w:div w:id="1079399806">
          <w:marLeft w:val="0"/>
          <w:marRight w:val="0"/>
          <w:marTop w:val="0"/>
          <w:marBottom w:val="0"/>
          <w:divBdr>
            <w:top w:val="none" w:sz="0" w:space="0" w:color="auto"/>
            <w:left w:val="none" w:sz="0" w:space="0" w:color="auto"/>
            <w:bottom w:val="none" w:sz="0" w:space="0" w:color="auto"/>
            <w:right w:val="none" w:sz="0" w:space="0" w:color="auto"/>
          </w:divBdr>
        </w:div>
        <w:div w:id="1338847906">
          <w:marLeft w:val="0"/>
          <w:marRight w:val="0"/>
          <w:marTop w:val="0"/>
          <w:marBottom w:val="0"/>
          <w:divBdr>
            <w:top w:val="none" w:sz="0" w:space="0" w:color="auto"/>
            <w:left w:val="none" w:sz="0" w:space="0" w:color="auto"/>
            <w:bottom w:val="none" w:sz="0" w:space="0" w:color="auto"/>
            <w:right w:val="none" w:sz="0" w:space="0" w:color="auto"/>
          </w:divBdr>
        </w:div>
        <w:div w:id="1577666327">
          <w:marLeft w:val="0"/>
          <w:marRight w:val="0"/>
          <w:marTop w:val="0"/>
          <w:marBottom w:val="0"/>
          <w:divBdr>
            <w:top w:val="none" w:sz="0" w:space="0" w:color="auto"/>
            <w:left w:val="none" w:sz="0" w:space="0" w:color="auto"/>
            <w:bottom w:val="none" w:sz="0" w:space="0" w:color="auto"/>
            <w:right w:val="none" w:sz="0" w:space="0" w:color="auto"/>
          </w:divBdr>
        </w:div>
        <w:div w:id="1656838982">
          <w:marLeft w:val="0"/>
          <w:marRight w:val="0"/>
          <w:marTop w:val="0"/>
          <w:marBottom w:val="0"/>
          <w:divBdr>
            <w:top w:val="none" w:sz="0" w:space="0" w:color="auto"/>
            <w:left w:val="none" w:sz="0" w:space="0" w:color="auto"/>
            <w:bottom w:val="none" w:sz="0" w:space="0" w:color="auto"/>
            <w:right w:val="none" w:sz="0" w:space="0" w:color="auto"/>
          </w:divBdr>
        </w:div>
      </w:divsChild>
    </w:div>
    <w:div w:id="5451047">
      <w:bodyDiv w:val="1"/>
      <w:marLeft w:val="0"/>
      <w:marRight w:val="0"/>
      <w:marTop w:val="0"/>
      <w:marBottom w:val="0"/>
      <w:divBdr>
        <w:top w:val="none" w:sz="0" w:space="0" w:color="auto"/>
        <w:left w:val="none" w:sz="0" w:space="0" w:color="auto"/>
        <w:bottom w:val="none" w:sz="0" w:space="0" w:color="auto"/>
        <w:right w:val="none" w:sz="0" w:space="0" w:color="auto"/>
      </w:divBdr>
    </w:div>
    <w:div w:id="13388635">
      <w:bodyDiv w:val="1"/>
      <w:marLeft w:val="0"/>
      <w:marRight w:val="0"/>
      <w:marTop w:val="0"/>
      <w:marBottom w:val="0"/>
      <w:divBdr>
        <w:top w:val="none" w:sz="0" w:space="0" w:color="auto"/>
        <w:left w:val="none" w:sz="0" w:space="0" w:color="auto"/>
        <w:bottom w:val="none" w:sz="0" w:space="0" w:color="auto"/>
        <w:right w:val="none" w:sz="0" w:space="0" w:color="auto"/>
      </w:divBdr>
    </w:div>
    <w:div w:id="21519115">
      <w:bodyDiv w:val="1"/>
      <w:marLeft w:val="0"/>
      <w:marRight w:val="0"/>
      <w:marTop w:val="0"/>
      <w:marBottom w:val="0"/>
      <w:divBdr>
        <w:top w:val="none" w:sz="0" w:space="0" w:color="auto"/>
        <w:left w:val="none" w:sz="0" w:space="0" w:color="auto"/>
        <w:bottom w:val="none" w:sz="0" w:space="0" w:color="auto"/>
        <w:right w:val="none" w:sz="0" w:space="0" w:color="auto"/>
      </w:divBdr>
      <w:divsChild>
        <w:div w:id="593779118">
          <w:marLeft w:val="0"/>
          <w:marRight w:val="0"/>
          <w:marTop w:val="0"/>
          <w:marBottom w:val="0"/>
          <w:divBdr>
            <w:top w:val="none" w:sz="0" w:space="0" w:color="auto"/>
            <w:left w:val="none" w:sz="0" w:space="0" w:color="auto"/>
            <w:bottom w:val="none" w:sz="0" w:space="0" w:color="auto"/>
            <w:right w:val="none" w:sz="0" w:space="0" w:color="auto"/>
          </w:divBdr>
        </w:div>
        <w:div w:id="881673245">
          <w:marLeft w:val="0"/>
          <w:marRight w:val="0"/>
          <w:marTop w:val="0"/>
          <w:marBottom w:val="0"/>
          <w:divBdr>
            <w:top w:val="none" w:sz="0" w:space="0" w:color="auto"/>
            <w:left w:val="none" w:sz="0" w:space="0" w:color="auto"/>
            <w:bottom w:val="none" w:sz="0" w:space="0" w:color="auto"/>
            <w:right w:val="none" w:sz="0" w:space="0" w:color="auto"/>
          </w:divBdr>
        </w:div>
      </w:divsChild>
    </w:div>
    <w:div w:id="43020677">
      <w:bodyDiv w:val="1"/>
      <w:marLeft w:val="0"/>
      <w:marRight w:val="0"/>
      <w:marTop w:val="0"/>
      <w:marBottom w:val="0"/>
      <w:divBdr>
        <w:top w:val="none" w:sz="0" w:space="0" w:color="auto"/>
        <w:left w:val="none" w:sz="0" w:space="0" w:color="auto"/>
        <w:bottom w:val="none" w:sz="0" w:space="0" w:color="auto"/>
        <w:right w:val="none" w:sz="0" w:space="0" w:color="auto"/>
      </w:divBdr>
    </w:div>
    <w:div w:id="48379344">
      <w:bodyDiv w:val="1"/>
      <w:marLeft w:val="0"/>
      <w:marRight w:val="0"/>
      <w:marTop w:val="0"/>
      <w:marBottom w:val="0"/>
      <w:divBdr>
        <w:top w:val="none" w:sz="0" w:space="0" w:color="auto"/>
        <w:left w:val="none" w:sz="0" w:space="0" w:color="auto"/>
        <w:bottom w:val="none" w:sz="0" w:space="0" w:color="auto"/>
        <w:right w:val="none" w:sz="0" w:space="0" w:color="auto"/>
      </w:divBdr>
    </w:div>
    <w:div w:id="68429713">
      <w:bodyDiv w:val="1"/>
      <w:marLeft w:val="0"/>
      <w:marRight w:val="0"/>
      <w:marTop w:val="0"/>
      <w:marBottom w:val="0"/>
      <w:divBdr>
        <w:top w:val="none" w:sz="0" w:space="0" w:color="auto"/>
        <w:left w:val="none" w:sz="0" w:space="0" w:color="auto"/>
        <w:bottom w:val="none" w:sz="0" w:space="0" w:color="auto"/>
        <w:right w:val="none" w:sz="0" w:space="0" w:color="auto"/>
      </w:divBdr>
    </w:div>
    <w:div w:id="88278033">
      <w:bodyDiv w:val="1"/>
      <w:marLeft w:val="0"/>
      <w:marRight w:val="0"/>
      <w:marTop w:val="0"/>
      <w:marBottom w:val="0"/>
      <w:divBdr>
        <w:top w:val="none" w:sz="0" w:space="0" w:color="auto"/>
        <w:left w:val="none" w:sz="0" w:space="0" w:color="auto"/>
        <w:bottom w:val="none" w:sz="0" w:space="0" w:color="auto"/>
        <w:right w:val="none" w:sz="0" w:space="0" w:color="auto"/>
      </w:divBdr>
      <w:divsChild>
        <w:div w:id="243032101">
          <w:marLeft w:val="0"/>
          <w:marRight w:val="0"/>
          <w:marTop w:val="0"/>
          <w:marBottom w:val="0"/>
          <w:divBdr>
            <w:top w:val="none" w:sz="0" w:space="0" w:color="auto"/>
            <w:left w:val="none" w:sz="0" w:space="0" w:color="auto"/>
            <w:bottom w:val="none" w:sz="0" w:space="0" w:color="auto"/>
            <w:right w:val="none" w:sz="0" w:space="0" w:color="auto"/>
          </w:divBdr>
          <w:divsChild>
            <w:div w:id="2012878403">
              <w:marLeft w:val="0"/>
              <w:marRight w:val="0"/>
              <w:marTop w:val="0"/>
              <w:marBottom w:val="0"/>
              <w:divBdr>
                <w:top w:val="none" w:sz="0" w:space="0" w:color="auto"/>
                <w:left w:val="none" w:sz="0" w:space="0" w:color="auto"/>
                <w:bottom w:val="none" w:sz="0" w:space="0" w:color="auto"/>
                <w:right w:val="none" w:sz="0" w:space="0" w:color="auto"/>
              </w:divBdr>
              <w:divsChild>
                <w:div w:id="82774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5196">
      <w:bodyDiv w:val="1"/>
      <w:marLeft w:val="0"/>
      <w:marRight w:val="0"/>
      <w:marTop w:val="0"/>
      <w:marBottom w:val="0"/>
      <w:divBdr>
        <w:top w:val="none" w:sz="0" w:space="0" w:color="auto"/>
        <w:left w:val="none" w:sz="0" w:space="0" w:color="auto"/>
        <w:bottom w:val="none" w:sz="0" w:space="0" w:color="auto"/>
        <w:right w:val="none" w:sz="0" w:space="0" w:color="auto"/>
      </w:divBdr>
    </w:div>
    <w:div w:id="109250920">
      <w:bodyDiv w:val="1"/>
      <w:marLeft w:val="0"/>
      <w:marRight w:val="0"/>
      <w:marTop w:val="0"/>
      <w:marBottom w:val="0"/>
      <w:divBdr>
        <w:top w:val="none" w:sz="0" w:space="0" w:color="auto"/>
        <w:left w:val="none" w:sz="0" w:space="0" w:color="auto"/>
        <w:bottom w:val="none" w:sz="0" w:space="0" w:color="auto"/>
        <w:right w:val="none" w:sz="0" w:space="0" w:color="auto"/>
      </w:divBdr>
      <w:divsChild>
        <w:div w:id="85004635">
          <w:marLeft w:val="0"/>
          <w:marRight w:val="0"/>
          <w:marTop w:val="0"/>
          <w:marBottom w:val="0"/>
          <w:divBdr>
            <w:top w:val="none" w:sz="0" w:space="0" w:color="auto"/>
            <w:left w:val="none" w:sz="0" w:space="0" w:color="auto"/>
            <w:bottom w:val="none" w:sz="0" w:space="0" w:color="auto"/>
            <w:right w:val="none" w:sz="0" w:space="0" w:color="auto"/>
          </w:divBdr>
        </w:div>
        <w:div w:id="107822323">
          <w:marLeft w:val="0"/>
          <w:marRight w:val="0"/>
          <w:marTop w:val="0"/>
          <w:marBottom w:val="0"/>
          <w:divBdr>
            <w:top w:val="none" w:sz="0" w:space="0" w:color="auto"/>
            <w:left w:val="none" w:sz="0" w:space="0" w:color="auto"/>
            <w:bottom w:val="none" w:sz="0" w:space="0" w:color="auto"/>
            <w:right w:val="none" w:sz="0" w:space="0" w:color="auto"/>
          </w:divBdr>
        </w:div>
        <w:div w:id="219832033">
          <w:marLeft w:val="0"/>
          <w:marRight w:val="0"/>
          <w:marTop w:val="0"/>
          <w:marBottom w:val="0"/>
          <w:divBdr>
            <w:top w:val="none" w:sz="0" w:space="0" w:color="auto"/>
            <w:left w:val="none" w:sz="0" w:space="0" w:color="auto"/>
            <w:bottom w:val="none" w:sz="0" w:space="0" w:color="auto"/>
            <w:right w:val="none" w:sz="0" w:space="0" w:color="auto"/>
          </w:divBdr>
        </w:div>
        <w:div w:id="395205854">
          <w:marLeft w:val="0"/>
          <w:marRight w:val="0"/>
          <w:marTop w:val="0"/>
          <w:marBottom w:val="0"/>
          <w:divBdr>
            <w:top w:val="none" w:sz="0" w:space="0" w:color="auto"/>
            <w:left w:val="none" w:sz="0" w:space="0" w:color="auto"/>
            <w:bottom w:val="none" w:sz="0" w:space="0" w:color="auto"/>
            <w:right w:val="none" w:sz="0" w:space="0" w:color="auto"/>
          </w:divBdr>
        </w:div>
        <w:div w:id="449739791">
          <w:marLeft w:val="0"/>
          <w:marRight w:val="0"/>
          <w:marTop w:val="0"/>
          <w:marBottom w:val="0"/>
          <w:divBdr>
            <w:top w:val="none" w:sz="0" w:space="0" w:color="auto"/>
            <w:left w:val="none" w:sz="0" w:space="0" w:color="auto"/>
            <w:bottom w:val="none" w:sz="0" w:space="0" w:color="auto"/>
            <w:right w:val="none" w:sz="0" w:space="0" w:color="auto"/>
          </w:divBdr>
        </w:div>
        <w:div w:id="584732531">
          <w:marLeft w:val="0"/>
          <w:marRight w:val="0"/>
          <w:marTop w:val="0"/>
          <w:marBottom w:val="0"/>
          <w:divBdr>
            <w:top w:val="none" w:sz="0" w:space="0" w:color="auto"/>
            <w:left w:val="none" w:sz="0" w:space="0" w:color="auto"/>
            <w:bottom w:val="none" w:sz="0" w:space="0" w:color="auto"/>
            <w:right w:val="none" w:sz="0" w:space="0" w:color="auto"/>
          </w:divBdr>
        </w:div>
        <w:div w:id="1141002454">
          <w:marLeft w:val="0"/>
          <w:marRight w:val="0"/>
          <w:marTop w:val="0"/>
          <w:marBottom w:val="0"/>
          <w:divBdr>
            <w:top w:val="none" w:sz="0" w:space="0" w:color="auto"/>
            <w:left w:val="none" w:sz="0" w:space="0" w:color="auto"/>
            <w:bottom w:val="none" w:sz="0" w:space="0" w:color="auto"/>
            <w:right w:val="none" w:sz="0" w:space="0" w:color="auto"/>
          </w:divBdr>
        </w:div>
        <w:div w:id="1300960571">
          <w:marLeft w:val="0"/>
          <w:marRight w:val="0"/>
          <w:marTop w:val="0"/>
          <w:marBottom w:val="0"/>
          <w:divBdr>
            <w:top w:val="none" w:sz="0" w:space="0" w:color="auto"/>
            <w:left w:val="none" w:sz="0" w:space="0" w:color="auto"/>
            <w:bottom w:val="none" w:sz="0" w:space="0" w:color="auto"/>
            <w:right w:val="none" w:sz="0" w:space="0" w:color="auto"/>
          </w:divBdr>
        </w:div>
        <w:div w:id="1446148032">
          <w:marLeft w:val="0"/>
          <w:marRight w:val="0"/>
          <w:marTop w:val="0"/>
          <w:marBottom w:val="0"/>
          <w:divBdr>
            <w:top w:val="none" w:sz="0" w:space="0" w:color="auto"/>
            <w:left w:val="none" w:sz="0" w:space="0" w:color="auto"/>
            <w:bottom w:val="none" w:sz="0" w:space="0" w:color="auto"/>
            <w:right w:val="none" w:sz="0" w:space="0" w:color="auto"/>
          </w:divBdr>
        </w:div>
        <w:div w:id="1465470105">
          <w:marLeft w:val="0"/>
          <w:marRight w:val="0"/>
          <w:marTop w:val="0"/>
          <w:marBottom w:val="0"/>
          <w:divBdr>
            <w:top w:val="none" w:sz="0" w:space="0" w:color="auto"/>
            <w:left w:val="none" w:sz="0" w:space="0" w:color="auto"/>
            <w:bottom w:val="none" w:sz="0" w:space="0" w:color="auto"/>
            <w:right w:val="none" w:sz="0" w:space="0" w:color="auto"/>
          </w:divBdr>
        </w:div>
        <w:div w:id="1730181584">
          <w:marLeft w:val="0"/>
          <w:marRight w:val="0"/>
          <w:marTop w:val="0"/>
          <w:marBottom w:val="0"/>
          <w:divBdr>
            <w:top w:val="none" w:sz="0" w:space="0" w:color="auto"/>
            <w:left w:val="none" w:sz="0" w:space="0" w:color="auto"/>
            <w:bottom w:val="none" w:sz="0" w:space="0" w:color="auto"/>
            <w:right w:val="none" w:sz="0" w:space="0" w:color="auto"/>
          </w:divBdr>
        </w:div>
        <w:div w:id="2020112386">
          <w:marLeft w:val="0"/>
          <w:marRight w:val="0"/>
          <w:marTop w:val="0"/>
          <w:marBottom w:val="0"/>
          <w:divBdr>
            <w:top w:val="none" w:sz="0" w:space="0" w:color="auto"/>
            <w:left w:val="none" w:sz="0" w:space="0" w:color="auto"/>
            <w:bottom w:val="none" w:sz="0" w:space="0" w:color="auto"/>
            <w:right w:val="none" w:sz="0" w:space="0" w:color="auto"/>
          </w:divBdr>
        </w:div>
      </w:divsChild>
    </w:div>
    <w:div w:id="129905170">
      <w:bodyDiv w:val="1"/>
      <w:marLeft w:val="0"/>
      <w:marRight w:val="0"/>
      <w:marTop w:val="0"/>
      <w:marBottom w:val="0"/>
      <w:divBdr>
        <w:top w:val="none" w:sz="0" w:space="0" w:color="auto"/>
        <w:left w:val="none" w:sz="0" w:space="0" w:color="auto"/>
        <w:bottom w:val="none" w:sz="0" w:space="0" w:color="auto"/>
        <w:right w:val="none" w:sz="0" w:space="0" w:color="auto"/>
      </w:divBdr>
    </w:div>
    <w:div w:id="137572498">
      <w:bodyDiv w:val="1"/>
      <w:marLeft w:val="0"/>
      <w:marRight w:val="0"/>
      <w:marTop w:val="0"/>
      <w:marBottom w:val="0"/>
      <w:divBdr>
        <w:top w:val="none" w:sz="0" w:space="0" w:color="auto"/>
        <w:left w:val="none" w:sz="0" w:space="0" w:color="auto"/>
        <w:bottom w:val="none" w:sz="0" w:space="0" w:color="auto"/>
        <w:right w:val="none" w:sz="0" w:space="0" w:color="auto"/>
      </w:divBdr>
    </w:div>
    <w:div w:id="150564442">
      <w:bodyDiv w:val="1"/>
      <w:marLeft w:val="0"/>
      <w:marRight w:val="0"/>
      <w:marTop w:val="0"/>
      <w:marBottom w:val="0"/>
      <w:divBdr>
        <w:top w:val="none" w:sz="0" w:space="0" w:color="auto"/>
        <w:left w:val="none" w:sz="0" w:space="0" w:color="auto"/>
        <w:bottom w:val="none" w:sz="0" w:space="0" w:color="auto"/>
        <w:right w:val="none" w:sz="0" w:space="0" w:color="auto"/>
      </w:divBdr>
    </w:div>
    <w:div w:id="153841280">
      <w:bodyDiv w:val="1"/>
      <w:marLeft w:val="0"/>
      <w:marRight w:val="0"/>
      <w:marTop w:val="0"/>
      <w:marBottom w:val="0"/>
      <w:divBdr>
        <w:top w:val="none" w:sz="0" w:space="0" w:color="auto"/>
        <w:left w:val="none" w:sz="0" w:space="0" w:color="auto"/>
        <w:bottom w:val="none" w:sz="0" w:space="0" w:color="auto"/>
        <w:right w:val="none" w:sz="0" w:space="0" w:color="auto"/>
      </w:divBdr>
    </w:div>
    <w:div w:id="186330012">
      <w:bodyDiv w:val="1"/>
      <w:marLeft w:val="0"/>
      <w:marRight w:val="0"/>
      <w:marTop w:val="0"/>
      <w:marBottom w:val="0"/>
      <w:divBdr>
        <w:top w:val="none" w:sz="0" w:space="0" w:color="auto"/>
        <w:left w:val="none" w:sz="0" w:space="0" w:color="auto"/>
        <w:bottom w:val="none" w:sz="0" w:space="0" w:color="auto"/>
        <w:right w:val="none" w:sz="0" w:space="0" w:color="auto"/>
      </w:divBdr>
    </w:div>
    <w:div w:id="211819256">
      <w:bodyDiv w:val="1"/>
      <w:marLeft w:val="0"/>
      <w:marRight w:val="0"/>
      <w:marTop w:val="0"/>
      <w:marBottom w:val="0"/>
      <w:divBdr>
        <w:top w:val="none" w:sz="0" w:space="0" w:color="auto"/>
        <w:left w:val="none" w:sz="0" w:space="0" w:color="auto"/>
        <w:bottom w:val="none" w:sz="0" w:space="0" w:color="auto"/>
        <w:right w:val="none" w:sz="0" w:space="0" w:color="auto"/>
      </w:divBdr>
    </w:div>
    <w:div w:id="214893321">
      <w:bodyDiv w:val="1"/>
      <w:marLeft w:val="0"/>
      <w:marRight w:val="0"/>
      <w:marTop w:val="0"/>
      <w:marBottom w:val="0"/>
      <w:divBdr>
        <w:top w:val="none" w:sz="0" w:space="0" w:color="auto"/>
        <w:left w:val="none" w:sz="0" w:space="0" w:color="auto"/>
        <w:bottom w:val="none" w:sz="0" w:space="0" w:color="auto"/>
        <w:right w:val="none" w:sz="0" w:space="0" w:color="auto"/>
      </w:divBdr>
    </w:div>
    <w:div w:id="228611372">
      <w:bodyDiv w:val="1"/>
      <w:marLeft w:val="0"/>
      <w:marRight w:val="0"/>
      <w:marTop w:val="0"/>
      <w:marBottom w:val="0"/>
      <w:divBdr>
        <w:top w:val="none" w:sz="0" w:space="0" w:color="auto"/>
        <w:left w:val="none" w:sz="0" w:space="0" w:color="auto"/>
        <w:bottom w:val="none" w:sz="0" w:space="0" w:color="auto"/>
        <w:right w:val="none" w:sz="0" w:space="0" w:color="auto"/>
      </w:divBdr>
    </w:div>
    <w:div w:id="235286739">
      <w:bodyDiv w:val="1"/>
      <w:marLeft w:val="0"/>
      <w:marRight w:val="0"/>
      <w:marTop w:val="0"/>
      <w:marBottom w:val="0"/>
      <w:divBdr>
        <w:top w:val="none" w:sz="0" w:space="0" w:color="auto"/>
        <w:left w:val="none" w:sz="0" w:space="0" w:color="auto"/>
        <w:bottom w:val="none" w:sz="0" w:space="0" w:color="auto"/>
        <w:right w:val="none" w:sz="0" w:space="0" w:color="auto"/>
      </w:divBdr>
    </w:div>
    <w:div w:id="266277567">
      <w:bodyDiv w:val="1"/>
      <w:marLeft w:val="0"/>
      <w:marRight w:val="0"/>
      <w:marTop w:val="0"/>
      <w:marBottom w:val="0"/>
      <w:divBdr>
        <w:top w:val="none" w:sz="0" w:space="0" w:color="auto"/>
        <w:left w:val="none" w:sz="0" w:space="0" w:color="auto"/>
        <w:bottom w:val="none" w:sz="0" w:space="0" w:color="auto"/>
        <w:right w:val="none" w:sz="0" w:space="0" w:color="auto"/>
      </w:divBdr>
    </w:div>
    <w:div w:id="267391843">
      <w:bodyDiv w:val="1"/>
      <w:marLeft w:val="0"/>
      <w:marRight w:val="0"/>
      <w:marTop w:val="0"/>
      <w:marBottom w:val="0"/>
      <w:divBdr>
        <w:top w:val="none" w:sz="0" w:space="0" w:color="auto"/>
        <w:left w:val="none" w:sz="0" w:space="0" w:color="auto"/>
        <w:bottom w:val="none" w:sz="0" w:space="0" w:color="auto"/>
        <w:right w:val="none" w:sz="0" w:space="0" w:color="auto"/>
      </w:divBdr>
    </w:div>
    <w:div w:id="288824758">
      <w:bodyDiv w:val="1"/>
      <w:marLeft w:val="0"/>
      <w:marRight w:val="0"/>
      <w:marTop w:val="0"/>
      <w:marBottom w:val="0"/>
      <w:divBdr>
        <w:top w:val="none" w:sz="0" w:space="0" w:color="auto"/>
        <w:left w:val="none" w:sz="0" w:space="0" w:color="auto"/>
        <w:bottom w:val="none" w:sz="0" w:space="0" w:color="auto"/>
        <w:right w:val="none" w:sz="0" w:space="0" w:color="auto"/>
      </w:divBdr>
    </w:div>
    <w:div w:id="292446503">
      <w:bodyDiv w:val="1"/>
      <w:marLeft w:val="0"/>
      <w:marRight w:val="0"/>
      <w:marTop w:val="0"/>
      <w:marBottom w:val="0"/>
      <w:divBdr>
        <w:top w:val="none" w:sz="0" w:space="0" w:color="auto"/>
        <w:left w:val="none" w:sz="0" w:space="0" w:color="auto"/>
        <w:bottom w:val="none" w:sz="0" w:space="0" w:color="auto"/>
        <w:right w:val="none" w:sz="0" w:space="0" w:color="auto"/>
      </w:divBdr>
    </w:div>
    <w:div w:id="294990827">
      <w:bodyDiv w:val="1"/>
      <w:marLeft w:val="0"/>
      <w:marRight w:val="0"/>
      <w:marTop w:val="0"/>
      <w:marBottom w:val="0"/>
      <w:divBdr>
        <w:top w:val="none" w:sz="0" w:space="0" w:color="auto"/>
        <w:left w:val="none" w:sz="0" w:space="0" w:color="auto"/>
        <w:bottom w:val="none" w:sz="0" w:space="0" w:color="auto"/>
        <w:right w:val="none" w:sz="0" w:space="0" w:color="auto"/>
      </w:divBdr>
    </w:div>
    <w:div w:id="327251554">
      <w:bodyDiv w:val="1"/>
      <w:marLeft w:val="0"/>
      <w:marRight w:val="0"/>
      <w:marTop w:val="0"/>
      <w:marBottom w:val="0"/>
      <w:divBdr>
        <w:top w:val="none" w:sz="0" w:space="0" w:color="auto"/>
        <w:left w:val="none" w:sz="0" w:space="0" w:color="auto"/>
        <w:bottom w:val="none" w:sz="0" w:space="0" w:color="auto"/>
        <w:right w:val="none" w:sz="0" w:space="0" w:color="auto"/>
      </w:divBdr>
    </w:div>
    <w:div w:id="359741388">
      <w:bodyDiv w:val="1"/>
      <w:marLeft w:val="0"/>
      <w:marRight w:val="0"/>
      <w:marTop w:val="0"/>
      <w:marBottom w:val="0"/>
      <w:divBdr>
        <w:top w:val="none" w:sz="0" w:space="0" w:color="auto"/>
        <w:left w:val="none" w:sz="0" w:space="0" w:color="auto"/>
        <w:bottom w:val="none" w:sz="0" w:space="0" w:color="auto"/>
        <w:right w:val="none" w:sz="0" w:space="0" w:color="auto"/>
      </w:divBdr>
    </w:div>
    <w:div w:id="377052914">
      <w:bodyDiv w:val="1"/>
      <w:marLeft w:val="0"/>
      <w:marRight w:val="0"/>
      <w:marTop w:val="0"/>
      <w:marBottom w:val="0"/>
      <w:divBdr>
        <w:top w:val="none" w:sz="0" w:space="0" w:color="auto"/>
        <w:left w:val="none" w:sz="0" w:space="0" w:color="auto"/>
        <w:bottom w:val="none" w:sz="0" w:space="0" w:color="auto"/>
        <w:right w:val="none" w:sz="0" w:space="0" w:color="auto"/>
      </w:divBdr>
    </w:div>
    <w:div w:id="381246206">
      <w:bodyDiv w:val="1"/>
      <w:marLeft w:val="0"/>
      <w:marRight w:val="0"/>
      <w:marTop w:val="0"/>
      <w:marBottom w:val="0"/>
      <w:divBdr>
        <w:top w:val="none" w:sz="0" w:space="0" w:color="auto"/>
        <w:left w:val="none" w:sz="0" w:space="0" w:color="auto"/>
        <w:bottom w:val="none" w:sz="0" w:space="0" w:color="auto"/>
        <w:right w:val="none" w:sz="0" w:space="0" w:color="auto"/>
      </w:divBdr>
    </w:div>
    <w:div w:id="383523029">
      <w:bodyDiv w:val="1"/>
      <w:marLeft w:val="0"/>
      <w:marRight w:val="0"/>
      <w:marTop w:val="0"/>
      <w:marBottom w:val="0"/>
      <w:divBdr>
        <w:top w:val="none" w:sz="0" w:space="0" w:color="auto"/>
        <w:left w:val="none" w:sz="0" w:space="0" w:color="auto"/>
        <w:bottom w:val="none" w:sz="0" w:space="0" w:color="auto"/>
        <w:right w:val="none" w:sz="0" w:space="0" w:color="auto"/>
      </w:divBdr>
      <w:divsChild>
        <w:div w:id="1791316895">
          <w:marLeft w:val="0"/>
          <w:marRight w:val="0"/>
          <w:marTop w:val="0"/>
          <w:marBottom w:val="0"/>
          <w:divBdr>
            <w:top w:val="none" w:sz="0" w:space="0" w:color="auto"/>
            <w:left w:val="none" w:sz="0" w:space="0" w:color="auto"/>
            <w:bottom w:val="none" w:sz="0" w:space="0" w:color="auto"/>
            <w:right w:val="none" w:sz="0" w:space="0" w:color="auto"/>
          </w:divBdr>
          <w:divsChild>
            <w:div w:id="242224274">
              <w:marLeft w:val="0"/>
              <w:marRight w:val="0"/>
              <w:marTop w:val="0"/>
              <w:marBottom w:val="0"/>
              <w:divBdr>
                <w:top w:val="none" w:sz="0" w:space="0" w:color="auto"/>
                <w:left w:val="none" w:sz="0" w:space="0" w:color="auto"/>
                <w:bottom w:val="none" w:sz="0" w:space="0" w:color="auto"/>
                <w:right w:val="none" w:sz="0" w:space="0" w:color="auto"/>
              </w:divBdr>
            </w:div>
            <w:div w:id="324282135">
              <w:marLeft w:val="0"/>
              <w:marRight w:val="0"/>
              <w:marTop w:val="0"/>
              <w:marBottom w:val="0"/>
              <w:divBdr>
                <w:top w:val="none" w:sz="0" w:space="0" w:color="auto"/>
                <w:left w:val="none" w:sz="0" w:space="0" w:color="auto"/>
                <w:bottom w:val="none" w:sz="0" w:space="0" w:color="auto"/>
                <w:right w:val="none" w:sz="0" w:space="0" w:color="auto"/>
              </w:divBdr>
            </w:div>
            <w:div w:id="348609716">
              <w:marLeft w:val="0"/>
              <w:marRight w:val="0"/>
              <w:marTop w:val="0"/>
              <w:marBottom w:val="0"/>
              <w:divBdr>
                <w:top w:val="none" w:sz="0" w:space="0" w:color="auto"/>
                <w:left w:val="none" w:sz="0" w:space="0" w:color="auto"/>
                <w:bottom w:val="none" w:sz="0" w:space="0" w:color="auto"/>
                <w:right w:val="none" w:sz="0" w:space="0" w:color="auto"/>
              </w:divBdr>
            </w:div>
            <w:div w:id="377898335">
              <w:marLeft w:val="0"/>
              <w:marRight w:val="0"/>
              <w:marTop w:val="0"/>
              <w:marBottom w:val="0"/>
              <w:divBdr>
                <w:top w:val="none" w:sz="0" w:space="0" w:color="auto"/>
                <w:left w:val="none" w:sz="0" w:space="0" w:color="auto"/>
                <w:bottom w:val="none" w:sz="0" w:space="0" w:color="auto"/>
                <w:right w:val="none" w:sz="0" w:space="0" w:color="auto"/>
              </w:divBdr>
            </w:div>
            <w:div w:id="382338358">
              <w:marLeft w:val="0"/>
              <w:marRight w:val="0"/>
              <w:marTop w:val="0"/>
              <w:marBottom w:val="0"/>
              <w:divBdr>
                <w:top w:val="none" w:sz="0" w:space="0" w:color="auto"/>
                <w:left w:val="none" w:sz="0" w:space="0" w:color="auto"/>
                <w:bottom w:val="none" w:sz="0" w:space="0" w:color="auto"/>
                <w:right w:val="none" w:sz="0" w:space="0" w:color="auto"/>
              </w:divBdr>
            </w:div>
            <w:div w:id="504713069">
              <w:marLeft w:val="0"/>
              <w:marRight w:val="0"/>
              <w:marTop w:val="0"/>
              <w:marBottom w:val="0"/>
              <w:divBdr>
                <w:top w:val="none" w:sz="0" w:space="0" w:color="auto"/>
                <w:left w:val="none" w:sz="0" w:space="0" w:color="auto"/>
                <w:bottom w:val="none" w:sz="0" w:space="0" w:color="auto"/>
                <w:right w:val="none" w:sz="0" w:space="0" w:color="auto"/>
              </w:divBdr>
            </w:div>
            <w:div w:id="576207159">
              <w:marLeft w:val="0"/>
              <w:marRight w:val="0"/>
              <w:marTop w:val="0"/>
              <w:marBottom w:val="0"/>
              <w:divBdr>
                <w:top w:val="none" w:sz="0" w:space="0" w:color="auto"/>
                <w:left w:val="none" w:sz="0" w:space="0" w:color="auto"/>
                <w:bottom w:val="none" w:sz="0" w:space="0" w:color="auto"/>
                <w:right w:val="none" w:sz="0" w:space="0" w:color="auto"/>
              </w:divBdr>
            </w:div>
            <w:div w:id="634141082">
              <w:marLeft w:val="0"/>
              <w:marRight w:val="0"/>
              <w:marTop w:val="0"/>
              <w:marBottom w:val="0"/>
              <w:divBdr>
                <w:top w:val="none" w:sz="0" w:space="0" w:color="auto"/>
                <w:left w:val="none" w:sz="0" w:space="0" w:color="auto"/>
                <w:bottom w:val="none" w:sz="0" w:space="0" w:color="auto"/>
                <w:right w:val="none" w:sz="0" w:space="0" w:color="auto"/>
              </w:divBdr>
            </w:div>
            <w:div w:id="670957708">
              <w:marLeft w:val="0"/>
              <w:marRight w:val="0"/>
              <w:marTop w:val="0"/>
              <w:marBottom w:val="0"/>
              <w:divBdr>
                <w:top w:val="none" w:sz="0" w:space="0" w:color="auto"/>
                <w:left w:val="none" w:sz="0" w:space="0" w:color="auto"/>
                <w:bottom w:val="none" w:sz="0" w:space="0" w:color="auto"/>
                <w:right w:val="none" w:sz="0" w:space="0" w:color="auto"/>
              </w:divBdr>
            </w:div>
            <w:div w:id="671882969">
              <w:marLeft w:val="0"/>
              <w:marRight w:val="0"/>
              <w:marTop w:val="0"/>
              <w:marBottom w:val="0"/>
              <w:divBdr>
                <w:top w:val="none" w:sz="0" w:space="0" w:color="auto"/>
                <w:left w:val="none" w:sz="0" w:space="0" w:color="auto"/>
                <w:bottom w:val="none" w:sz="0" w:space="0" w:color="auto"/>
                <w:right w:val="none" w:sz="0" w:space="0" w:color="auto"/>
              </w:divBdr>
            </w:div>
            <w:div w:id="828323581">
              <w:marLeft w:val="0"/>
              <w:marRight w:val="0"/>
              <w:marTop w:val="0"/>
              <w:marBottom w:val="0"/>
              <w:divBdr>
                <w:top w:val="none" w:sz="0" w:space="0" w:color="auto"/>
                <w:left w:val="none" w:sz="0" w:space="0" w:color="auto"/>
                <w:bottom w:val="none" w:sz="0" w:space="0" w:color="auto"/>
                <w:right w:val="none" w:sz="0" w:space="0" w:color="auto"/>
              </w:divBdr>
            </w:div>
            <w:div w:id="896864962">
              <w:marLeft w:val="0"/>
              <w:marRight w:val="0"/>
              <w:marTop w:val="0"/>
              <w:marBottom w:val="0"/>
              <w:divBdr>
                <w:top w:val="none" w:sz="0" w:space="0" w:color="auto"/>
                <w:left w:val="none" w:sz="0" w:space="0" w:color="auto"/>
                <w:bottom w:val="none" w:sz="0" w:space="0" w:color="auto"/>
                <w:right w:val="none" w:sz="0" w:space="0" w:color="auto"/>
              </w:divBdr>
            </w:div>
            <w:div w:id="921724102">
              <w:marLeft w:val="0"/>
              <w:marRight w:val="0"/>
              <w:marTop w:val="0"/>
              <w:marBottom w:val="0"/>
              <w:divBdr>
                <w:top w:val="none" w:sz="0" w:space="0" w:color="auto"/>
                <w:left w:val="none" w:sz="0" w:space="0" w:color="auto"/>
                <w:bottom w:val="none" w:sz="0" w:space="0" w:color="auto"/>
                <w:right w:val="none" w:sz="0" w:space="0" w:color="auto"/>
              </w:divBdr>
            </w:div>
            <w:div w:id="970021286">
              <w:marLeft w:val="0"/>
              <w:marRight w:val="0"/>
              <w:marTop w:val="0"/>
              <w:marBottom w:val="0"/>
              <w:divBdr>
                <w:top w:val="none" w:sz="0" w:space="0" w:color="auto"/>
                <w:left w:val="none" w:sz="0" w:space="0" w:color="auto"/>
                <w:bottom w:val="none" w:sz="0" w:space="0" w:color="auto"/>
                <w:right w:val="none" w:sz="0" w:space="0" w:color="auto"/>
              </w:divBdr>
            </w:div>
            <w:div w:id="1223560031">
              <w:marLeft w:val="0"/>
              <w:marRight w:val="0"/>
              <w:marTop w:val="0"/>
              <w:marBottom w:val="0"/>
              <w:divBdr>
                <w:top w:val="none" w:sz="0" w:space="0" w:color="auto"/>
                <w:left w:val="none" w:sz="0" w:space="0" w:color="auto"/>
                <w:bottom w:val="none" w:sz="0" w:space="0" w:color="auto"/>
                <w:right w:val="none" w:sz="0" w:space="0" w:color="auto"/>
              </w:divBdr>
            </w:div>
            <w:div w:id="1399015390">
              <w:marLeft w:val="0"/>
              <w:marRight w:val="0"/>
              <w:marTop w:val="0"/>
              <w:marBottom w:val="0"/>
              <w:divBdr>
                <w:top w:val="none" w:sz="0" w:space="0" w:color="auto"/>
                <w:left w:val="none" w:sz="0" w:space="0" w:color="auto"/>
                <w:bottom w:val="none" w:sz="0" w:space="0" w:color="auto"/>
                <w:right w:val="none" w:sz="0" w:space="0" w:color="auto"/>
              </w:divBdr>
            </w:div>
            <w:div w:id="1472096874">
              <w:marLeft w:val="0"/>
              <w:marRight w:val="0"/>
              <w:marTop w:val="0"/>
              <w:marBottom w:val="0"/>
              <w:divBdr>
                <w:top w:val="none" w:sz="0" w:space="0" w:color="auto"/>
                <w:left w:val="none" w:sz="0" w:space="0" w:color="auto"/>
                <w:bottom w:val="none" w:sz="0" w:space="0" w:color="auto"/>
                <w:right w:val="none" w:sz="0" w:space="0" w:color="auto"/>
              </w:divBdr>
            </w:div>
            <w:div w:id="1508136588">
              <w:marLeft w:val="0"/>
              <w:marRight w:val="0"/>
              <w:marTop w:val="0"/>
              <w:marBottom w:val="0"/>
              <w:divBdr>
                <w:top w:val="none" w:sz="0" w:space="0" w:color="auto"/>
                <w:left w:val="none" w:sz="0" w:space="0" w:color="auto"/>
                <w:bottom w:val="none" w:sz="0" w:space="0" w:color="auto"/>
                <w:right w:val="none" w:sz="0" w:space="0" w:color="auto"/>
              </w:divBdr>
            </w:div>
            <w:div w:id="1712487732">
              <w:marLeft w:val="0"/>
              <w:marRight w:val="0"/>
              <w:marTop w:val="0"/>
              <w:marBottom w:val="0"/>
              <w:divBdr>
                <w:top w:val="none" w:sz="0" w:space="0" w:color="auto"/>
                <w:left w:val="none" w:sz="0" w:space="0" w:color="auto"/>
                <w:bottom w:val="none" w:sz="0" w:space="0" w:color="auto"/>
                <w:right w:val="none" w:sz="0" w:space="0" w:color="auto"/>
              </w:divBdr>
            </w:div>
            <w:div w:id="1796488554">
              <w:marLeft w:val="0"/>
              <w:marRight w:val="0"/>
              <w:marTop w:val="0"/>
              <w:marBottom w:val="0"/>
              <w:divBdr>
                <w:top w:val="none" w:sz="0" w:space="0" w:color="auto"/>
                <w:left w:val="none" w:sz="0" w:space="0" w:color="auto"/>
                <w:bottom w:val="none" w:sz="0" w:space="0" w:color="auto"/>
                <w:right w:val="none" w:sz="0" w:space="0" w:color="auto"/>
              </w:divBdr>
            </w:div>
            <w:div w:id="1814984816">
              <w:marLeft w:val="0"/>
              <w:marRight w:val="0"/>
              <w:marTop w:val="0"/>
              <w:marBottom w:val="0"/>
              <w:divBdr>
                <w:top w:val="none" w:sz="0" w:space="0" w:color="auto"/>
                <w:left w:val="none" w:sz="0" w:space="0" w:color="auto"/>
                <w:bottom w:val="none" w:sz="0" w:space="0" w:color="auto"/>
                <w:right w:val="none" w:sz="0" w:space="0" w:color="auto"/>
              </w:divBdr>
            </w:div>
            <w:div w:id="20953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25018">
      <w:bodyDiv w:val="1"/>
      <w:marLeft w:val="0"/>
      <w:marRight w:val="0"/>
      <w:marTop w:val="0"/>
      <w:marBottom w:val="0"/>
      <w:divBdr>
        <w:top w:val="none" w:sz="0" w:space="0" w:color="auto"/>
        <w:left w:val="none" w:sz="0" w:space="0" w:color="auto"/>
        <w:bottom w:val="none" w:sz="0" w:space="0" w:color="auto"/>
        <w:right w:val="none" w:sz="0" w:space="0" w:color="auto"/>
      </w:divBdr>
    </w:div>
    <w:div w:id="405685744">
      <w:bodyDiv w:val="1"/>
      <w:marLeft w:val="0"/>
      <w:marRight w:val="0"/>
      <w:marTop w:val="0"/>
      <w:marBottom w:val="0"/>
      <w:divBdr>
        <w:top w:val="none" w:sz="0" w:space="0" w:color="auto"/>
        <w:left w:val="none" w:sz="0" w:space="0" w:color="auto"/>
        <w:bottom w:val="none" w:sz="0" w:space="0" w:color="auto"/>
        <w:right w:val="none" w:sz="0" w:space="0" w:color="auto"/>
      </w:divBdr>
      <w:divsChild>
        <w:div w:id="683242760">
          <w:marLeft w:val="0"/>
          <w:marRight w:val="0"/>
          <w:marTop w:val="0"/>
          <w:marBottom w:val="0"/>
          <w:divBdr>
            <w:top w:val="none" w:sz="0" w:space="0" w:color="auto"/>
            <w:left w:val="none" w:sz="0" w:space="0" w:color="auto"/>
            <w:bottom w:val="none" w:sz="0" w:space="0" w:color="auto"/>
            <w:right w:val="none" w:sz="0" w:space="0" w:color="auto"/>
          </w:divBdr>
        </w:div>
        <w:div w:id="1174610600">
          <w:marLeft w:val="0"/>
          <w:marRight w:val="0"/>
          <w:marTop w:val="0"/>
          <w:marBottom w:val="0"/>
          <w:divBdr>
            <w:top w:val="none" w:sz="0" w:space="0" w:color="auto"/>
            <w:left w:val="none" w:sz="0" w:space="0" w:color="auto"/>
            <w:bottom w:val="none" w:sz="0" w:space="0" w:color="auto"/>
            <w:right w:val="none" w:sz="0" w:space="0" w:color="auto"/>
          </w:divBdr>
        </w:div>
        <w:div w:id="1205873670">
          <w:marLeft w:val="0"/>
          <w:marRight w:val="0"/>
          <w:marTop w:val="0"/>
          <w:marBottom w:val="0"/>
          <w:divBdr>
            <w:top w:val="none" w:sz="0" w:space="0" w:color="auto"/>
            <w:left w:val="none" w:sz="0" w:space="0" w:color="auto"/>
            <w:bottom w:val="none" w:sz="0" w:space="0" w:color="auto"/>
            <w:right w:val="none" w:sz="0" w:space="0" w:color="auto"/>
          </w:divBdr>
        </w:div>
        <w:div w:id="1584100181">
          <w:marLeft w:val="0"/>
          <w:marRight w:val="0"/>
          <w:marTop w:val="0"/>
          <w:marBottom w:val="0"/>
          <w:divBdr>
            <w:top w:val="none" w:sz="0" w:space="0" w:color="auto"/>
            <w:left w:val="none" w:sz="0" w:space="0" w:color="auto"/>
            <w:bottom w:val="none" w:sz="0" w:space="0" w:color="auto"/>
            <w:right w:val="none" w:sz="0" w:space="0" w:color="auto"/>
          </w:divBdr>
        </w:div>
        <w:div w:id="1841387611">
          <w:marLeft w:val="0"/>
          <w:marRight w:val="0"/>
          <w:marTop w:val="0"/>
          <w:marBottom w:val="0"/>
          <w:divBdr>
            <w:top w:val="none" w:sz="0" w:space="0" w:color="auto"/>
            <w:left w:val="none" w:sz="0" w:space="0" w:color="auto"/>
            <w:bottom w:val="none" w:sz="0" w:space="0" w:color="auto"/>
            <w:right w:val="none" w:sz="0" w:space="0" w:color="auto"/>
          </w:divBdr>
        </w:div>
        <w:div w:id="2049331871">
          <w:marLeft w:val="0"/>
          <w:marRight w:val="0"/>
          <w:marTop w:val="0"/>
          <w:marBottom w:val="0"/>
          <w:divBdr>
            <w:top w:val="none" w:sz="0" w:space="0" w:color="auto"/>
            <w:left w:val="none" w:sz="0" w:space="0" w:color="auto"/>
            <w:bottom w:val="none" w:sz="0" w:space="0" w:color="auto"/>
            <w:right w:val="none" w:sz="0" w:space="0" w:color="auto"/>
          </w:divBdr>
        </w:div>
      </w:divsChild>
    </w:div>
    <w:div w:id="482551599">
      <w:bodyDiv w:val="1"/>
      <w:marLeft w:val="0"/>
      <w:marRight w:val="0"/>
      <w:marTop w:val="0"/>
      <w:marBottom w:val="0"/>
      <w:divBdr>
        <w:top w:val="none" w:sz="0" w:space="0" w:color="auto"/>
        <w:left w:val="none" w:sz="0" w:space="0" w:color="auto"/>
        <w:bottom w:val="none" w:sz="0" w:space="0" w:color="auto"/>
        <w:right w:val="none" w:sz="0" w:space="0" w:color="auto"/>
      </w:divBdr>
    </w:div>
    <w:div w:id="510142321">
      <w:bodyDiv w:val="1"/>
      <w:marLeft w:val="0"/>
      <w:marRight w:val="0"/>
      <w:marTop w:val="0"/>
      <w:marBottom w:val="0"/>
      <w:divBdr>
        <w:top w:val="none" w:sz="0" w:space="0" w:color="auto"/>
        <w:left w:val="none" w:sz="0" w:space="0" w:color="auto"/>
        <w:bottom w:val="none" w:sz="0" w:space="0" w:color="auto"/>
        <w:right w:val="none" w:sz="0" w:space="0" w:color="auto"/>
      </w:divBdr>
    </w:div>
    <w:div w:id="514080493">
      <w:bodyDiv w:val="1"/>
      <w:marLeft w:val="0"/>
      <w:marRight w:val="0"/>
      <w:marTop w:val="0"/>
      <w:marBottom w:val="0"/>
      <w:divBdr>
        <w:top w:val="none" w:sz="0" w:space="0" w:color="auto"/>
        <w:left w:val="none" w:sz="0" w:space="0" w:color="auto"/>
        <w:bottom w:val="none" w:sz="0" w:space="0" w:color="auto"/>
        <w:right w:val="none" w:sz="0" w:space="0" w:color="auto"/>
      </w:divBdr>
    </w:div>
    <w:div w:id="515774046">
      <w:bodyDiv w:val="1"/>
      <w:marLeft w:val="0"/>
      <w:marRight w:val="0"/>
      <w:marTop w:val="0"/>
      <w:marBottom w:val="0"/>
      <w:divBdr>
        <w:top w:val="none" w:sz="0" w:space="0" w:color="auto"/>
        <w:left w:val="none" w:sz="0" w:space="0" w:color="auto"/>
        <w:bottom w:val="none" w:sz="0" w:space="0" w:color="auto"/>
        <w:right w:val="none" w:sz="0" w:space="0" w:color="auto"/>
      </w:divBdr>
    </w:div>
    <w:div w:id="528762746">
      <w:bodyDiv w:val="1"/>
      <w:marLeft w:val="0"/>
      <w:marRight w:val="0"/>
      <w:marTop w:val="0"/>
      <w:marBottom w:val="0"/>
      <w:divBdr>
        <w:top w:val="none" w:sz="0" w:space="0" w:color="auto"/>
        <w:left w:val="none" w:sz="0" w:space="0" w:color="auto"/>
        <w:bottom w:val="none" w:sz="0" w:space="0" w:color="auto"/>
        <w:right w:val="none" w:sz="0" w:space="0" w:color="auto"/>
      </w:divBdr>
      <w:divsChild>
        <w:div w:id="294414978">
          <w:marLeft w:val="0"/>
          <w:marRight w:val="0"/>
          <w:marTop w:val="0"/>
          <w:marBottom w:val="0"/>
          <w:divBdr>
            <w:top w:val="none" w:sz="0" w:space="0" w:color="auto"/>
            <w:left w:val="none" w:sz="0" w:space="0" w:color="auto"/>
            <w:bottom w:val="none" w:sz="0" w:space="0" w:color="auto"/>
            <w:right w:val="none" w:sz="0" w:space="0" w:color="auto"/>
          </w:divBdr>
        </w:div>
        <w:div w:id="459609909">
          <w:marLeft w:val="0"/>
          <w:marRight w:val="0"/>
          <w:marTop w:val="0"/>
          <w:marBottom w:val="0"/>
          <w:divBdr>
            <w:top w:val="none" w:sz="0" w:space="0" w:color="auto"/>
            <w:left w:val="none" w:sz="0" w:space="0" w:color="auto"/>
            <w:bottom w:val="none" w:sz="0" w:space="0" w:color="auto"/>
            <w:right w:val="none" w:sz="0" w:space="0" w:color="auto"/>
          </w:divBdr>
        </w:div>
        <w:div w:id="729810616">
          <w:marLeft w:val="0"/>
          <w:marRight w:val="0"/>
          <w:marTop w:val="0"/>
          <w:marBottom w:val="0"/>
          <w:divBdr>
            <w:top w:val="none" w:sz="0" w:space="0" w:color="auto"/>
            <w:left w:val="none" w:sz="0" w:space="0" w:color="auto"/>
            <w:bottom w:val="none" w:sz="0" w:space="0" w:color="auto"/>
            <w:right w:val="none" w:sz="0" w:space="0" w:color="auto"/>
          </w:divBdr>
        </w:div>
        <w:div w:id="801046922">
          <w:marLeft w:val="0"/>
          <w:marRight w:val="0"/>
          <w:marTop w:val="0"/>
          <w:marBottom w:val="0"/>
          <w:divBdr>
            <w:top w:val="none" w:sz="0" w:space="0" w:color="auto"/>
            <w:left w:val="none" w:sz="0" w:space="0" w:color="auto"/>
            <w:bottom w:val="none" w:sz="0" w:space="0" w:color="auto"/>
            <w:right w:val="none" w:sz="0" w:space="0" w:color="auto"/>
          </w:divBdr>
        </w:div>
        <w:div w:id="1228036594">
          <w:marLeft w:val="0"/>
          <w:marRight w:val="0"/>
          <w:marTop w:val="0"/>
          <w:marBottom w:val="0"/>
          <w:divBdr>
            <w:top w:val="none" w:sz="0" w:space="0" w:color="auto"/>
            <w:left w:val="none" w:sz="0" w:space="0" w:color="auto"/>
            <w:bottom w:val="none" w:sz="0" w:space="0" w:color="auto"/>
            <w:right w:val="none" w:sz="0" w:space="0" w:color="auto"/>
          </w:divBdr>
        </w:div>
        <w:div w:id="1389569474">
          <w:marLeft w:val="0"/>
          <w:marRight w:val="0"/>
          <w:marTop w:val="0"/>
          <w:marBottom w:val="0"/>
          <w:divBdr>
            <w:top w:val="none" w:sz="0" w:space="0" w:color="auto"/>
            <w:left w:val="none" w:sz="0" w:space="0" w:color="auto"/>
            <w:bottom w:val="none" w:sz="0" w:space="0" w:color="auto"/>
            <w:right w:val="none" w:sz="0" w:space="0" w:color="auto"/>
          </w:divBdr>
        </w:div>
      </w:divsChild>
    </w:div>
    <w:div w:id="530269279">
      <w:bodyDiv w:val="1"/>
      <w:marLeft w:val="0"/>
      <w:marRight w:val="0"/>
      <w:marTop w:val="0"/>
      <w:marBottom w:val="0"/>
      <w:divBdr>
        <w:top w:val="none" w:sz="0" w:space="0" w:color="auto"/>
        <w:left w:val="none" w:sz="0" w:space="0" w:color="auto"/>
        <w:bottom w:val="none" w:sz="0" w:space="0" w:color="auto"/>
        <w:right w:val="none" w:sz="0" w:space="0" w:color="auto"/>
      </w:divBdr>
    </w:div>
    <w:div w:id="536117134">
      <w:bodyDiv w:val="1"/>
      <w:marLeft w:val="0"/>
      <w:marRight w:val="0"/>
      <w:marTop w:val="0"/>
      <w:marBottom w:val="0"/>
      <w:divBdr>
        <w:top w:val="none" w:sz="0" w:space="0" w:color="auto"/>
        <w:left w:val="none" w:sz="0" w:space="0" w:color="auto"/>
        <w:bottom w:val="none" w:sz="0" w:space="0" w:color="auto"/>
        <w:right w:val="none" w:sz="0" w:space="0" w:color="auto"/>
      </w:divBdr>
    </w:div>
    <w:div w:id="564992226">
      <w:bodyDiv w:val="1"/>
      <w:marLeft w:val="0"/>
      <w:marRight w:val="0"/>
      <w:marTop w:val="0"/>
      <w:marBottom w:val="0"/>
      <w:divBdr>
        <w:top w:val="none" w:sz="0" w:space="0" w:color="auto"/>
        <w:left w:val="none" w:sz="0" w:space="0" w:color="auto"/>
        <w:bottom w:val="none" w:sz="0" w:space="0" w:color="auto"/>
        <w:right w:val="none" w:sz="0" w:space="0" w:color="auto"/>
      </w:divBdr>
    </w:div>
    <w:div w:id="572858760">
      <w:bodyDiv w:val="1"/>
      <w:marLeft w:val="0"/>
      <w:marRight w:val="0"/>
      <w:marTop w:val="0"/>
      <w:marBottom w:val="0"/>
      <w:divBdr>
        <w:top w:val="none" w:sz="0" w:space="0" w:color="auto"/>
        <w:left w:val="none" w:sz="0" w:space="0" w:color="auto"/>
        <w:bottom w:val="none" w:sz="0" w:space="0" w:color="auto"/>
        <w:right w:val="none" w:sz="0" w:space="0" w:color="auto"/>
      </w:divBdr>
    </w:div>
    <w:div w:id="579750944">
      <w:bodyDiv w:val="1"/>
      <w:marLeft w:val="0"/>
      <w:marRight w:val="0"/>
      <w:marTop w:val="0"/>
      <w:marBottom w:val="0"/>
      <w:divBdr>
        <w:top w:val="none" w:sz="0" w:space="0" w:color="auto"/>
        <w:left w:val="none" w:sz="0" w:space="0" w:color="auto"/>
        <w:bottom w:val="none" w:sz="0" w:space="0" w:color="auto"/>
        <w:right w:val="none" w:sz="0" w:space="0" w:color="auto"/>
      </w:divBdr>
    </w:div>
    <w:div w:id="607928128">
      <w:bodyDiv w:val="1"/>
      <w:marLeft w:val="0"/>
      <w:marRight w:val="0"/>
      <w:marTop w:val="0"/>
      <w:marBottom w:val="0"/>
      <w:divBdr>
        <w:top w:val="none" w:sz="0" w:space="0" w:color="auto"/>
        <w:left w:val="none" w:sz="0" w:space="0" w:color="auto"/>
        <w:bottom w:val="none" w:sz="0" w:space="0" w:color="auto"/>
        <w:right w:val="none" w:sz="0" w:space="0" w:color="auto"/>
      </w:divBdr>
    </w:div>
    <w:div w:id="614870856">
      <w:bodyDiv w:val="1"/>
      <w:marLeft w:val="0"/>
      <w:marRight w:val="0"/>
      <w:marTop w:val="0"/>
      <w:marBottom w:val="0"/>
      <w:divBdr>
        <w:top w:val="none" w:sz="0" w:space="0" w:color="auto"/>
        <w:left w:val="none" w:sz="0" w:space="0" w:color="auto"/>
        <w:bottom w:val="none" w:sz="0" w:space="0" w:color="auto"/>
        <w:right w:val="none" w:sz="0" w:space="0" w:color="auto"/>
      </w:divBdr>
    </w:div>
    <w:div w:id="632292238">
      <w:bodyDiv w:val="1"/>
      <w:marLeft w:val="0"/>
      <w:marRight w:val="0"/>
      <w:marTop w:val="0"/>
      <w:marBottom w:val="0"/>
      <w:divBdr>
        <w:top w:val="none" w:sz="0" w:space="0" w:color="auto"/>
        <w:left w:val="none" w:sz="0" w:space="0" w:color="auto"/>
        <w:bottom w:val="none" w:sz="0" w:space="0" w:color="auto"/>
        <w:right w:val="none" w:sz="0" w:space="0" w:color="auto"/>
      </w:divBdr>
    </w:div>
    <w:div w:id="633681089">
      <w:bodyDiv w:val="1"/>
      <w:marLeft w:val="0"/>
      <w:marRight w:val="0"/>
      <w:marTop w:val="0"/>
      <w:marBottom w:val="0"/>
      <w:divBdr>
        <w:top w:val="none" w:sz="0" w:space="0" w:color="auto"/>
        <w:left w:val="none" w:sz="0" w:space="0" w:color="auto"/>
        <w:bottom w:val="none" w:sz="0" w:space="0" w:color="auto"/>
        <w:right w:val="none" w:sz="0" w:space="0" w:color="auto"/>
      </w:divBdr>
    </w:div>
    <w:div w:id="666321418">
      <w:bodyDiv w:val="1"/>
      <w:marLeft w:val="0"/>
      <w:marRight w:val="0"/>
      <w:marTop w:val="0"/>
      <w:marBottom w:val="0"/>
      <w:divBdr>
        <w:top w:val="none" w:sz="0" w:space="0" w:color="auto"/>
        <w:left w:val="none" w:sz="0" w:space="0" w:color="auto"/>
        <w:bottom w:val="none" w:sz="0" w:space="0" w:color="auto"/>
        <w:right w:val="none" w:sz="0" w:space="0" w:color="auto"/>
      </w:divBdr>
      <w:divsChild>
        <w:div w:id="96025933">
          <w:marLeft w:val="2160"/>
          <w:marRight w:val="0"/>
          <w:marTop w:val="0"/>
          <w:marBottom w:val="0"/>
          <w:divBdr>
            <w:top w:val="none" w:sz="0" w:space="0" w:color="auto"/>
            <w:left w:val="none" w:sz="0" w:space="0" w:color="auto"/>
            <w:bottom w:val="none" w:sz="0" w:space="0" w:color="auto"/>
            <w:right w:val="none" w:sz="0" w:space="0" w:color="auto"/>
          </w:divBdr>
        </w:div>
        <w:div w:id="179781100">
          <w:marLeft w:val="1440"/>
          <w:marRight w:val="0"/>
          <w:marTop w:val="0"/>
          <w:marBottom w:val="0"/>
          <w:divBdr>
            <w:top w:val="none" w:sz="0" w:space="0" w:color="auto"/>
            <w:left w:val="none" w:sz="0" w:space="0" w:color="auto"/>
            <w:bottom w:val="none" w:sz="0" w:space="0" w:color="auto"/>
            <w:right w:val="none" w:sz="0" w:space="0" w:color="auto"/>
          </w:divBdr>
        </w:div>
        <w:div w:id="181549632">
          <w:marLeft w:val="2160"/>
          <w:marRight w:val="0"/>
          <w:marTop w:val="0"/>
          <w:marBottom w:val="0"/>
          <w:divBdr>
            <w:top w:val="none" w:sz="0" w:space="0" w:color="auto"/>
            <w:left w:val="none" w:sz="0" w:space="0" w:color="auto"/>
            <w:bottom w:val="none" w:sz="0" w:space="0" w:color="auto"/>
            <w:right w:val="none" w:sz="0" w:space="0" w:color="auto"/>
          </w:divBdr>
        </w:div>
        <w:div w:id="799999666">
          <w:marLeft w:val="2160"/>
          <w:marRight w:val="0"/>
          <w:marTop w:val="0"/>
          <w:marBottom w:val="0"/>
          <w:divBdr>
            <w:top w:val="none" w:sz="0" w:space="0" w:color="auto"/>
            <w:left w:val="none" w:sz="0" w:space="0" w:color="auto"/>
            <w:bottom w:val="none" w:sz="0" w:space="0" w:color="auto"/>
            <w:right w:val="none" w:sz="0" w:space="0" w:color="auto"/>
          </w:divBdr>
        </w:div>
        <w:div w:id="849828624">
          <w:marLeft w:val="2160"/>
          <w:marRight w:val="0"/>
          <w:marTop w:val="0"/>
          <w:marBottom w:val="0"/>
          <w:divBdr>
            <w:top w:val="none" w:sz="0" w:space="0" w:color="auto"/>
            <w:left w:val="none" w:sz="0" w:space="0" w:color="auto"/>
            <w:bottom w:val="none" w:sz="0" w:space="0" w:color="auto"/>
            <w:right w:val="none" w:sz="0" w:space="0" w:color="auto"/>
          </w:divBdr>
        </w:div>
        <w:div w:id="977147625">
          <w:marLeft w:val="2160"/>
          <w:marRight w:val="0"/>
          <w:marTop w:val="0"/>
          <w:marBottom w:val="0"/>
          <w:divBdr>
            <w:top w:val="none" w:sz="0" w:space="0" w:color="auto"/>
            <w:left w:val="none" w:sz="0" w:space="0" w:color="auto"/>
            <w:bottom w:val="none" w:sz="0" w:space="0" w:color="auto"/>
            <w:right w:val="none" w:sz="0" w:space="0" w:color="auto"/>
          </w:divBdr>
        </w:div>
        <w:div w:id="1515457833">
          <w:marLeft w:val="2160"/>
          <w:marRight w:val="0"/>
          <w:marTop w:val="0"/>
          <w:marBottom w:val="0"/>
          <w:divBdr>
            <w:top w:val="none" w:sz="0" w:space="0" w:color="auto"/>
            <w:left w:val="none" w:sz="0" w:space="0" w:color="auto"/>
            <w:bottom w:val="none" w:sz="0" w:space="0" w:color="auto"/>
            <w:right w:val="none" w:sz="0" w:space="0" w:color="auto"/>
          </w:divBdr>
        </w:div>
        <w:div w:id="1518615034">
          <w:marLeft w:val="2160"/>
          <w:marRight w:val="0"/>
          <w:marTop w:val="0"/>
          <w:marBottom w:val="0"/>
          <w:divBdr>
            <w:top w:val="none" w:sz="0" w:space="0" w:color="auto"/>
            <w:left w:val="none" w:sz="0" w:space="0" w:color="auto"/>
            <w:bottom w:val="none" w:sz="0" w:space="0" w:color="auto"/>
            <w:right w:val="none" w:sz="0" w:space="0" w:color="auto"/>
          </w:divBdr>
        </w:div>
        <w:div w:id="1658604947">
          <w:marLeft w:val="1440"/>
          <w:marRight w:val="0"/>
          <w:marTop w:val="0"/>
          <w:marBottom w:val="0"/>
          <w:divBdr>
            <w:top w:val="none" w:sz="0" w:space="0" w:color="auto"/>
            <w:left w:val="none" w:sz="0" w:space="0" w:color="auto"/>
            <w:bottom w:val="none" w:sz="0" w:space="0" w:color="auto"/>
            <w:right w:val="none" w:sz="0" w:space="0" w:color="auto"/>
          </w:divBdr>
        </w:div>
        <w:div w:id="1747610800">
          <w:marLeft w:val="1440"/>
          <w:marRight w:val="0"/>
          <w:marTop w:val="0"/>
          <w:marBottom w:val="0"/>
          <w:divBdr>
            <w:top w:val="none" w:sz="0" w:space="0" w:color="auto"/>
            <w:left w:val="none" w:sz="0" w:space="0" w:color="auto"/>
            <w:bottom w:val="none" w:sz="0" w:space="0" w:color="auto"/>
            <w:right w:val="none" w:sz="0" w:space="0" w:color="auto"/>
          </w:divBdr>
        </w:div>
        <w:div w:id="1997105386">
          <w:marLeft w:val="1440"/>
          <w:marRight w:val="0"/>
          <w:marTop w:val="0"/>
          <w:marBottom w:val="0"/>
          <w:divBdr>
            <w:top w:val="none" w:sz="0" w:space="0" w:color="auto"/>
            <w:left w:val="none" w:sz="0" w:space="0" w:color="auto"/>
            <w:bottom w:val="none" w:sz="0" w:space="0" w:color="auto"/>
            <w:right w:val="none" w:sz="0" w:space="0" w:color="auto"/>
          </w:divBdr>
        </w:div>
        <w:div w:id="2072579228">
          <w:marLeft w:val="720"/>
          <w:marRight w:val="0"/>
          <w:marTop w:val="0"/>
          <w:marBottom w:val="0"/>
          <w:divBdr>
            <w:top w:val="none" w:sz="0" w:space="0" w:color="auto"/>
            <w:left w:val="none" w:sz="0" w:space="0" w:color="auto"/>
            <w:bottom w:val="none" w:sz="0" w:space="0" w:color="auto"/>
            <w:right w:val="none" w:sz="0" w:space="0" w:color="auto"/>
          </w:divBdr>
        </w:div>
        <w:div w:id="2088724714">
          <w:marLeft w:val="2160"/>
          <w:marRight w:val="0"/>
          <w:marTop w:val="0"/>
          <w:marBottom w:val="0"/>
          <w:divBdr>
            <w:top w:val="none" w:sz="0" w:space="0" w:color="auto"/>
            <w:left w:val="none" w:sz="0" w:space="0" w:color="auto"/>
            <w:bottom w:val="none" w:sz="0" w:space="0" w:color="auto"/>
            <w:right w:val="none" w:sz="0" w:space="0" w:color="auto"/>
          </w:divBdr>
        </w:div>
        <w:div w:id="2094664432">
          <w:marLeft w:val="2160"/>
          <w:marRight w:val="0"/>
          <w:marTop w:val="0"/>
          <w:marBottom w:val="0"/>
          <w:divBdr>
            <w:top w:val="none" w:sz="0" w:space="0" w:color="auto"/>
            <w:left w:val="none" w:sz="0" w:space="0" w:color="auto"/>
            <w:bottom w:val="none" w:sz="0" w:space="0" w:color="auto"/>
            <w:right w:val="none" w:sz="0" w:space="0" w:color="auto"/>
          </w:divBdr>
        </w:div>
      </w:divsChild>
    </w:div>
    <w:div w:id="674186187">
      <w:bodyDiv w:val="1"/>
      <w:marLeft w:val="0"/>
      <w:marRight w:val="0"/>
      <w:marTop w:val="0"/>
      <w:marBottom w:val="0"/>
      <w:divBdr>
        <w:top w:val="none" w:sz="0" w:space="0" w:color="auto"/>
        <w:left w:val="none" w:sz="0" w:space="0" w:color="auto"/>
        <w:bottom w:val="none" w:sz="0" w:space="0" w:color="auto"/>
        <w:right w:val="none" w:sz="0" w:space="0" w:color="auto"/>
      </w:divBdr>
    </w:div>
    <w:div w:id="676929611">
      <w:bodyDiv w:val="1"/>
      <w:marLeft w:val="0"/>
      <w:marRight w:val="0"/>
      <w:marTop w:val="0"/>
      <w:marBottom w:val="0"/>
      <w:divBdr>
        <w:top w:val="none" w:sz="0" w:space="0" w:color="auto"/>
        <w:left w:val="none" w:sz="0" w:space="0" w:color="auto"/>
        <w:bottom w:val="none" w:sz="0" w:space="0" w:color="auto"/>
        <w:right w:val="none" w:sz="0" w:space="0" w:color="auto"/>
      </w:divBdr>
    </w:div>
    <w:div w:id="678780018">
      <w:bodyDiv w:val="1"/>
      <w:marLeft w:val="0"/>
      <w:marRight w:val="0"/>
      <w:marTop w:val="0"/>
      <w:marBottom w:val="0"/>
      <w:divBdr>
        <w:top w:val="none" w:sz="0" w:space="0" w:color="auto"/>
        <w:left w:val="none" w:sz="0" w:space="0" w:color="auto"/>
        <w:bottom w:val="none" w:sz="0" w:space="0" w:color="auto"/>
        <w:right w:val="none" w:sz="0" w:space="0" w:color="auto"/>
      </w:divBdr>
      <w:divsChild>
        <w:div w:id="14238345">
          <w:marLeft w:val="0"/>
          <w:marRight w:val="0"/>
          <w:marTop w:val="0"/>
          <w:marBottom w:val="0"/>
          <w:divBdr>
            <w:top w:val="none" w:sz="0" w:space="0" w:color="auto"/>
            <w:left w:val="none" w:sz="0" w:space="0" w:color="auto"/>
            <w:bottom w:val="none" w:sz="0" w:space="0" w:color="auto"/>
            <w:right w:val="none" w:sz="0" w:space="0" w:color="auto"/>
          </w:divBdr>
        </w:div>
        <w:div w:id="491718933">
          <w:marLeft w:val="0"/>
          <w:marRight w:val="0"/>
          <w:marTop w:val="0"/>
          <w:marBottom w:val="0"/>
          <w:divBdr>
            <w:top w:val="none" w:sz="0" w:space="0" w:color="auto"/>
            <w:left w:val="none" w:sz="0" w:space="0" w:color="auto"/>
            <w:bottom w:val="none" w:sz="0" w:space="0" w:color="auto"/>
            <w:right w:val="none" w:sz="0" w:space="0" w:color="auto"/>
          </w:divBdr>
        </w:div>
        <w:div w:id="795607693">
          <w:marLeft w:val="0"/>
          <w:marRight w:val="0"/>
          <w:marTop w:val="0"/>
          <w:marBottom w:val="0"/>
          <w:divBdr>
            <w:top w:val="none" w:sz="0" w:space="0" w:color="auto"/>
            <w:left w:val="none" w:sz="0" w:space="0" w:color="auto"/>
            <w:bottom w:val="none" w:sz="0" w:space="0" w:color="auto"/>
            <w:right w:val="none" w:sz="0" w:space="0" w:color="auto"/>
          </w:divBdr>
        </w:div>
        <w:div w:id="1214001738">
          <w:marLeft w:val="0"/>
          <w:marRight w:val="0"/>
          <w:marTop w:val="0"/>
          <w:marBottom w:val="0"/>
          <w:divBdr>
            <w:top w:val="none" w:sz="0" w:space="0" w:color="auto"/>
            <w:left w:val="none" w:sz="0" w:space="0" w:color="auto"/>
            <w:bottom w:val="none" w:sz="0" w:space="0" w:color="auto"/>
            <w:right w:val="none" w:sz="0" w:space="0" w:color="auto"/>
          </w:divBdr>
        </w:div>
        <w:div w:id="1562983336">
          <w:marLeft w:val="0"/>
          <w:marRight w:val="0"/>
          <w:marTop w:val="0"/>
          <w:marBottom w:val="0"/>
          <w:divBdr>
            <w:top w:val="none" w:sz="0" w:space="0" w:color="auto"/>
            <w:left w:val="none" w:sz="0" w:space="0" w:color="auto"/>
            <w:bottom w:val="none" w:sz="0" w:space="0" w:color="auto"/>
            <w:right w:val="none" w:sz="0" w:space="0" w:color="auto"/>
          </w:divBdr>
        </w:div>
        <w:div w:id="1930389987">
          <w:marLeft w:val="0"/>
          <w:marRight w:val="0"/>
          <w:marTop w:val="0"/>
          <w:marBottom w:val="0"/>
          <w:divBdr>
            <w:top w:val="none" w:sz="0" w:space="0" w:color="auto"/>
            <w:left w:val="none" w:sz="0" w:space="0" w:color="auto"/>
            <w:bottom w:val="none" w:sz="0" w:space="0" w:color="auto"/>
            <w:right w:val="none" w:sz="0" w:space="0" w:color="auto"/>
          </w:divBdr>
        </w:div>
      </w:divsChild>
    </w:div>
    <w:div w:id="707874447">
      <w:bodyDiv w:val="1"/>
      <w:marLeft w:val="0"/>
      <w:marRight w:val="0"/>
      <w:marTop w:val="0"/>
      <w:marBottom w:val="0"/>
      <w:divBdr>
        <w:top w:val="none" w:sz="0" w:space="0" w:color="auto"/>
        <w:left w:val="none" w:sz="0" w:space="0" w:color="auto"/>
        <w:bottom w:val="none" w:sz="0" w:space="0" w:color="auto"/>
        <w:right w:val="none" w:sz="0" w:space="0" w:color="auto"/>
      </w:divBdr>
    </w:div>
    <w:div w:id="717054273">
      <w:bodyDiv w:val="1"/>
      <w:marLeft w:val="0"/>
      <w:marRight w:val="0"/>
      <w:marTop w:val="0"/>
      <w:marBottom w:val="0"/>
      <w:divBdr>
        <w:top w:val="none" w:sz="0" w:space="0" w:color="auto"/>
        <w:left w:val="none" w:sz="0" w:space="0" w:color="auto"/>
        <w:bottom w:val="none" w:sz="0" w:space="0" w:color="auto"/>
        <w:right w:val="none" w:sz="0" w:space="0" w:color="auto"/>
      </w:divBdr>
    </w:div>
    <w:div w:id="729691592">
      <w:bodyDiv w:val="1"/>
      <w:marLeft w:val="0"/>
      <w:marRight w:val="0"/>
      <w:marTop w:val="0"/>
      <w:marBottom w:val="0"/>
      <w:divBdr>
        <w:top w:val="none" w:sz="0" w:space="0" w:color="auto"/>
        <w:left w:val="none" w:sz="0" w:space="0" w:color="auto"/>
        <w:bottom w:val="none" w:sz="0" w:space="0" w:color="auto"/>
        <w:right w:val="none" w:sz="0" w:space="0" w:color="auto"/>
      </w:divBdr>
    </w:div>
    <w:div w:id="755978661">
      <w:bodyDiv w:val="1"/>
      <w:marLeft w:val="0"/>
      <w:marRight w:val="0"/>
      <w:marTop w:val="0"/>
      <w:marBottom w:val="0"/>
      <w:divBdr>
        <w:top w:val="none" w:sz="0" w:space="0" w:color="auto"/>
        <w:left w:val="none" w:sz="0" w:space="0" w:color="auto"/>
        <w:bottom w:val="none" w:sz="0" w:space="0" w:color="auto"/>
        <w:right w:val="none" w:sz="0" w:space="0" w:color="auto"/>
      </w:divBdr>
    </w:div>
    <w:div w:id="763110404">
      <w:bodyDiv w:val="1"/>
      <w:marLeft w:val="0"/>
      <w:marRight w:val="0"/>
      <w:marTop w:val="0"/>
      <w:marBottom w:val="0"/>
      <w:divBdr>
        <w:top w:val="none" w:sz="0" w:space="0" w:color="auto"/>
        <w:left w:val="none" w:sz="0" w:space="0" w:color="auto"/>
        <w:bottom w:val="none" w:sz="0" w:space="0" w:color="auto"/>
        <w:right w:val="none" w:sz="0" w:space="0" w:color="auto"/>
      </w:divBdr>
    </w:div>
    <w:div w:id="780955478">
      <w:bodyDiv w:val="1"/>
      <w:marLeft w:val="0"/>
      <w:marRight w:val="0"/>
      <w:marTop w:val="0"/>
      <w:marBottom w:val="0"/>
      <w:divBdr>
        <w:top w:val="none" w:sz="0" w:space="0" w:color="auto"/>
        <w:left w:val="none" w:sz="0" w:space="0" w:color="auto"/>
        <w:bottom w:val="none" w:sz="0" w:space="0" w:color="auto"/>
        <w:right w:val="none" w:sz="0" w:space="0" w:color="auto"/>
      </w:divBdr>
    </w:div>
    <w:div w:id="802238782">
      <w:bodyDiv w:val="1"/>
      <w:marLeft w:val="0"/>
      <w:marRight w:val="0"/>
      <w:marTop w:val="0"/>
      <w:marBottom w:val="0"/>
      <w:divBdr>
        <w:top w:val="none" w:sz="0" w:space="0" w:color="auto"/>
        <w:left w:val="none" w:sz="0" w:space="0" w:color="auto"/>
        <w:bottom w:val="none" w:sz="0" w:space="0" w:color="auto"/>
        <w:right w:val="none" w:sz="0" w:space="0" w:color="auto"/>
      </w:divBdr>
    </w:div>
    <w:div w:id="804008479">
      <w:bodyDiv w:val="1"/>
      <w:marLeft w:val="0"/>
      <w:marRight w:val="0"/>
      <w:marTop w:val="0"/>
      <w:marBottom w:val="0"/>
      <w:divBdr>
        <w:top w:val="none" w:sz="0" w:space="0" w:color="auto"/>
        <w:left w:val="none" w:sz="0" w:space="0" w:color="auto"/>
        <w:bottom w:val="none" w:sz="0" w:space="0" w:color="auto"/>
        <w:right w:val="none" w:sz="0" w:space="0" w:color="auto"/>
      </w:divBdr>
    </w:div>
    <w:div w:id="811404072">
      <w:bodyDiv w:val="1"/>
      <w:marLeft w:val="0"/>
      <w:marRight w:val="0"/>
      <w:marTop w:val="0"/>
      <w:marBottom w:val="0"/>
      <w:divBdr>
        <w:top w:val="none" w:sz="0" w:space="0" w:color="auto"/>
        <w:left w:val="none" w:sz="0" w:space="0" w:color="auto"/>
        <w:bottom w:val="none" w:sz="0" w:space="0" w:color="auto"/>
        <w:right w:val="none" w:sz="0" w:space="0" w:color="auto"/>
      </w:divBdr>
    </w:div>
    <w:div w:id="829717712">
      <w:bodyDiv w:val="1"/>
      <w:marLeft w:val="0"/>
      <w:marRight w:val="0"/>
      <w:marTop w:val="0"/>
      <w:marBottom w:val="0"/>
      <w:divBdr>
        <w:top w:val="none" w:sz="0" w:space="0" w:color="auto"/>
        <w:left w:val="none" w:sz="0" w:space="0" w:color="auto"/>
        <w:bottom w:val="none" w:sz="0" w:space="0" w:color="auto"/>
        <w:right w:val="none" w:sz="0" w:space="0" w:color="auto"/>
      </w:divBdr>
    </w:div>
    <w:div w:id="845359676">
      <w:bodyDiv w:val="1"/>
      <w:marLeft w:val="0"/>
      <w:marRight w:val="0"/>
      <w:marTop w:val="0"/>
      <w:marBottom w:val="0"/>
      <w:divBdr>
        <w:top w:val="none" w:sz="0" w:space="0" w:color="auto"/>
        <w:left w:val="none" w:sz="0" w:space="0" w:color="auto"/>
        <w:bottom w:val="none" w:sz="0" w:space="0" w:color="auto"/>
        <w:right w:val="none" w:sz="0" w:space="0" w:color="auto"/>
      </w:divBdr>
    </w:div>
    <w:div w:id="852762378">
      <w:bodyDiv w:val="1"/>
      <w:marLeft w:val="0"/>
      <w:marRight w:val="0"/>
      <w:marTop w:val="0"/>
      <w:marBottom w:val="0"/>
      <w:divBdr>
        <w:top w:val="none" w:sz="0" w:space="0" w:color="auto"/>
        <w:left w:val="none" w:sz="0" w:space="0" w:color="auto"/>
        <w:bottom w:val="none" w:sz="0" w:space="0" w:color="auto"/>
        <w:right w:val="none" w:sz="0" w:space="0" w:color="auto"/>
      </w:divBdr>
    </w:div>
    <w:div w:id="854658655">
      <w:bodyDiv w:val="1"/>
      <w:marLeft w:val="0"/>
      <w:marRight w:val="0"/>
      <w:marTop w:val="0"/>
      <w:marBottom w:val="0"/>
      <w:divBdr>
        <w:top w:val="none" w:sz="0" w:space="0" w:color="auto"/>
        <w:left w:val="none" w:sz="0" w:space="0" w:color="auto"/>
        <w:bottom w:val="none" w:sz="0" w:space="0" w:color="auto"/>
        <w:right w:val="none" w:sz="0" w:space="0" w:color="auto"/>
      </w:divBdr>
    </w:div>
    <w:div w:id="856230793">
      <w:bodyDiv w:val="1"/>
      <w:marLeft w:val="0"/>
      <w:marRight w:val="0"/>
      <w:marTop w:val="0"/>
      <w:marBottom w:val="0"/>
      <w:divBdr>
        <w:top w:val="none" w:sz="0" w:space="0" w:color="auto"/>
        <w:left w:val="none" w:sz="0" w:space="0" w:color="auto"/>
        <w:bottom w:val="none" w:sz="0" w:space="0" w:color="auto"/>
        <w:right w:val="none" w:sz="0" w:space="0" w:color="auto"/>
      </w:divBdr>
    </w:div>
    <w:div w:id="859507040">
      <w:bodyDiv w:val="1"/>
      <w:marLeft w:val="0"/>
      <w:marRight w:val="0"/>
      <w:marTop w:val="0"/>
      <w:marBottom w:val="0"/>
      <w:divBdr>
        <w:top w:val="none" w:sz="0" w:space="0" w:color="auto"/>
        <w:left w:val="none" w:sz="0" w:space="0" w:color="auto"/>
        <w:bottom w:val="none" w:sz="0" w:space="0" w:color="auto"/>
        <w:right w:val="none" w:sz="0" w:space="0" w:color="auto"/>
      </w:divBdr>
    </w:div>
    <w:div w:id="910044014">
      <w:bodyDiv w:val="1"/>
      <w:marLeft w:val="0"/>
      <w:marRight w:val="0"/>
      <w:marTop w:val="0"/>
      <w:marBottom w:val="0"/>
      <w:divBdr>
        <w:top w:val="none" w:sz="0" w:space="0" w:color="auto"/>
        <w:left w:val="none" w:sz="0" w:space="0" w:color="auto"/>
        <w:bottom w:val="none" w:sz="0" w:space="0" w:color="auto"/>
        <w:right w:val="none" w:sz="0" w:space="0" w:color="auto"/>
      </w:divBdr>
      <w:divsChild>
        <w:div w:id="218440939">
          <w:marLeft w:val="0"/>
          <w:marRight w:val="0"/>
          <w:marTop w:val="0"/>
          <w:marBottom w:val="0"/>
          <w:divBdr>
            <w:top w:val="none" w:sz="0" w:space="0" w:color="auto"/>
            <w:left w:val="none" w:sz="0" w:space="0" w:color="auto"/>
            <w:bottom w:val="none" w:sz="0" w:space="0" w:color="auto"/>
            <w:right w:val="none" w:sz="0" w:space="0" w:color="auto"/>
          </w:divBdr>
        </w:div>
        <w:div w:id="422460087">
          <w:marLeft w:val="0"/>
          <w:marRight w:val="0"/>
          <w:marTop w:val="0"/>
          <w:marBottom w:val="0"/>
          <w:divBdr>
            <w:top w:val="none" w:sz="0" w:space="0" w:color="auto"/>
            <w:left w:val="none" w:sz="0" w:space="0" w:color="auto"/>
            <w:bottom w:val="none" w:sz="0" w:space="0" w:color="auto"/>
            <w:right w:val="none" w:sz="0" w:space="0" w:color="auto"/>
          </w:divBdr>
        </w:div>
        <w:div w:id="519121052">
          <w:marLeft w:val="0"/>
          <w:marRight w:val="0"/>
          <w:marTop w:val="0"/>
          <w:marBottom w:val="0"/>
          <w:divBdr>
            <w:top w:val="none" w:sz="0" w:space="0" w:color="auto"/>
            <w:left w:val="none" w:sz="0" w:space="0" w:color="auto"/>
            <w:bottom w:val="none" w:sz="0" w:space="0" w:color="auto"/>
            <w:right w:val="none" w:sz="0" w:space="0" w:color="auto"/>
          </w:divBdr>
        </w:div>
        <w:div w:id="548492085">
          <w:marLeft w:val="0"/>
          <w:marRight w:val="0"/>
          <w:marTop w:val="0"/>
          <w:marBottom w:val="0"/>
          <w:divBdr>
            <w:top w:val="none" w:sz="0" w:space="0" w:color="auto"/>
            <w:left w:val="none" w:sz="0" w:space="0" w:color="auto"/>
            <w:bottom w:val="none" w:sz="0" w:space="0" w:color="auto"/>
            <w:right w:val="none" w:sz="0" w:space="0" w:color="auto"/>
          </w:divBdr>
        </w:div>
        <w:div w:id="669020713">
          <w:marLeft w:val="0"/>
          <w:marRight w:val="0"/>
          <w:marTop w:val="0"/>
          <w:marBottom w:val="0"/>
          <w:divBdr>
            <w:top w:val="none" w:sz="0" w:space="0" w:color="auto"/>
            <w:left w:val="none" w:sz="0" w:space="0" w:color="auto"/>
            <w:bottom w:val="none" w:sz="0" w:space="0" w:color="auto"/>
            <w:right w:val="none" w:sz="0" w:space="0" w:color="auto"/>
          </w:divBdr>
        </w:div>
        <w:div w:id="689718464">
          <w:marLeft w:val="0"/>
          <w:marRight w:val="0"/>
          <w:marTop w:val="0"/>
          <w:marBottom w:val="0"/>
          <w:divBdr>
            <w:top w:val="none" w:sz="0" w:space="0" w:color="auto"/>
            <w:left w:val="none" w:sz="0" w:space="0" w:color="auto"/>
            <w:bottom w:val="none" w:sz="0" w:space="0" w:color="auto"/>
            <w:right w:val="none" w:sz="0" w:space="0" w:color="auto"/>
          </w:divBdr>
        </w:div>
        <w:div w:id="724767172">
          <w:marLeft w:val="0"/>
          <w:marRight w:val="0"/>
          <w:marTop w:val="0"/>
          <w:marBottom w:val="0"/>
          <w:divBdr>
            <w:top w:val="none" w:sz="0" w:space="0" w:color="auto"/>
            <w:left w:val="none" w:sz="0" w:space="0" w:color="auto"/>
            <w:bottom w:val="none" w:sz="0" w:space="0" w:color="auto"/>
            <w:right w:val="none" w:sz="0" w:space="0" w:color="auto"/>
          </w:divBdr>
        </w:div>
        <w:div w:id="827554428">
          <w:marLeft w:val="0"/>
          <w:marRight w:val="0"/>
          <w:marTop w:val="0"/>
          <w:marBottom w:val="0"/>
          <w:divBdr>
            <w:top w:val="none" w:sz="0" w:space="0" w:color="auto"/>
            <w:left w:val="none" w:sz="0" w:space="0" w:color="auto"/>
            <w:bottom w:val="none" w:sz="0" w:space="0" w:color="auto"/>
            <w:right w:val="none" w:sz="0" w:space="0" w:color="auto"/>
          </w:divBdr>
        </w:div>
        <w:div w:id="929386967">
          <w:marLeft w:val="0"/>
          <w:marRight w:val="0"/>
          <w:marTop w:val="0"/>
          <w:marBottom w:val="0"/>
          <w:divBdr>
            <w:top w:val="none" w:sz="0" w:space="0" w:color="auto"/>
            <w:left w:val="none" w:sz="0" w:space="0" w:color="auto"/>
            <w:bottom w:val="none" w:sz="0" w:space="0" w:color="auto"/>
            <w:right w:val="none" w:sz="0" w:space="0" w:color="auto"/>
          </w:divBdr>
        </w:div>
        <w:div w:id="1141460429">
          <w:marLeft w:val="0"/>
          <w:marRight w:val="0"/>
          <w:marTop w:val="0"/>
          <w:marBottom w:val="0"/>
          <w:divBdr>
            <w:top w:val="none" w:sz="0" w:space="0" w:color="auto"/>
            <w:left w:val="none" w:sz="0" w:space="0" w:color="auto"/>
            <w:bottom w:val="none" w:sz="0" w:space="0" w:color="auto"/>
            <w:right w:val="none" w:sz="0" w:space="0" w:color="auto"/>
          </w:divBdr>
        </w:div>
        <w:div w:id="1159688128">
          <w:marLeft w:val="0"/>
          <w:marRight w:val="0"/>
          <w:marTop w:val="0"/>
          <w:marBottom w:val="0"/>
          <w:divBdr>
            <w:top w:val="none" w:sz="0" w:space="0" w:color="auto"/>
            <w:left w:val="none" w:sz="0" w:space="0" w:color="auto"/>
            <w:bottom w:val="none" w:sz="0" w:space="0" w:color="auto"/>
            <w:right w:val="none" w:sz="0" w:space="0" w:color="auto"/>
          </w:divBdr>
        </w:div>
        <w:div w:id="1205869013">
          <w:marLeft w:val="0"/>
          <w:marRight w:val="0"/>
          <w:marTop w:val="0"/>
          <w:marBottom w:val="0"/>
          <w:divBdr>
            <w:top w:val="none" w:sz="0" w:space="0" w:color="auto"/>
            <w:left w:val="none" w:sz="0" w:space="0" w:color="auto"/>
            <w:bottom w:val="none" w:sz="0" w:space="0" w:color="auto"/>
            <w:right w:val="none" w:sz="0" w:space="0" w:color="auto"/>
          </w:divBdr>
        </w:div>
        <w:div w:id="1343434756">
          <w:marLeft w:val="0"/>
          <w:marRight w:val="0"/>
          <w:marTop w:val="0"/>
          <w:marBottom w:val="0"/>
          <w:divBdr>
            <w:top w:val="none" w:sz="0" w:space="0" w:color="auto"/>
            <w:left w:val="none" w:sz="0" w:space="0" w:color="auto"/>
            <w:bottom w:val="none" w:sz="0" w:space="0" w:color="auto"/>
            <w:right w:val="none" w:sz="0" w:space="0" w:color="auto"/>
          </w:divBdr>
        </w:div>
        <w:div w:id="1621913435">
          <w:marLeft w:val="0"/>
          <w:marRight w:val="0"/>
          <w:marTop w:val="0"/>
          <w:marBottom w:val="0"/>
          <w:divBdr>
            <w:top w:val="none" w:sz="0" w:space="0" w:color="auto"/>
            <w:left w:val="none" w:sz="0" w:space="0" w:color="auto"/>
            <w:bottom w:val="none" w:sz="0" w:space="0" w:color="auto"/>
            <w:right w:val="none" w:sz="0" w:space="0" w:color="auto"/>
          </w:divBdr>
        </w:div>
        <w:div w:id="1821847941">
          <w:marLeft w:val="0"/>
          <w:marRight w:val="0"/>
          <w:marTop w:val="0"/>
          <w:marBottom w:val="0"/>
          <w:divBdr>
            <w:top w:val="none" w:sz="0" w:space="0" w:color="auto"/>
            <w:left w:val="none" w:sz="0" w:space="0" w:color="auto"/>
            <w:bottom w:val="none" w:sz="0" w:space="0" w:color="auto"/>
            <w:right w:val="none" w:sz="0" w:space="0" w:color="auto"/>
          </w:divBdr>
        </w:div>
        <w:div w:id="1954900147">
          <w:marLeft w:val="0"/>
          <w:marRight w:val="0"/>
          <w:marTop w:val="0"/>
          <w:marBottom w:val="0"/>
          <w:divBdr>
            <w:top w:val="none" w:sz="0" w:space="0" w:color="auto"/>
            <w:left w:val="none" w:sz="0" w:space="0" w:color="auto"/>
            <w:bottom w:val="none" w:sz="0" w:space="0" w:color="auto"/>
            <w:right w:val="none" w:sz="0" w:space="0" w:color="auto"/>
          </w:divBdr>
        </w:div>
      </w:divsChild>
    </w:div>
    <w:div w:id="917447931">
      <w:bodyDiv w:val="1"/>
      <w:marLeft w:val="0"/>
      <w:marRight w:val="0"/>
      <w:marTop w:val="0"/>
      <w:marBottom w:val="0"/>
      <w:divBdr>
        <w:top w:val="none" w:sz="0" w:space="0" w:color="auto"/>
        <w:left w:val="none" w:sz="0" w:space="0" w:color="auto"/>
        <w:bottom w:val="none" w:sz="0" w:space="0" w:color="auto"/>
        <w:right w:val="none" w:sz="0" w:space="0" w:color="auto"/>
      </w:divBdr>
    </w:div>
    <w:div w:id="924531443">
      <w:bodyDiv w:val="1"/>
      <w:marLeft w:val="0"/>
      <w:marRight w:val="0"/>
      <w:marTop w:val="0"/>
      <w:marBottom w:val="0"/>
      <w:divBdr>
        <w:top w:val="none" w:sz="0" w:space="0" w:color="auto"/>
        <w:left w:val="none" w:sz="0" w:space="0" w:color="auto"/>
        <w:bottom w:val="none" w:sz="0" w:space="0" w:color="auto"/>
        <w:right w:val="none" w:sz="0" w:space="0" w:color="auto"/>
      </w:divBdr>
    </w:div>
    <w:div w:id="925266357">
      <w:bodyDiv w:val="1"/>
      <w:marLeft w:val="0"/>
      <w:marRight w:val="0"/>
      <w:marTop w:val="0"/>
      <w:marBottom w:val="0"/>
      <w:divBdr>
        <w:top w:val="none" w:sz="0" w:space="0" w:color="auto"/>
        <w:left w:val="none" w:sz="0" w:space="0" w:color="auto"/>
        <w:bottom w:val="none" w:sz="0" w:space="0" w:color="auto"/>
        <w:right w:val="none" w:sz="0" w:space="0" w:color="auto"/>
      </w:divBdr>
      <w:divsChild>
        <w:div w:id="687949214">
          <w:marLeft w:val="0"/>
          <w:marRight w:val="0"/>
          <w:marTop w:val="0"/>
          <w:marBottom w:val="0"/>
          <w:divBdr>
            <w:top w:val="none" w:sz="0" w:space="0" w:color="auto"/>
            <w:left w:val="none" w:sz="0" w:space="0" w:color="auto"/>
            <w:bottom w:val="none" w:sz="0" w:space="0" w:color="auto"/>
            <w:right w:val="none" w:sz="0" w:space="0" w:color="auto"/>
          </w:divBdr>
        </w:div>
        <w:div w:id="793796156">
          <w:marLeft w:val="0"/>
          <w:marRight w:val="0"/>
          <w:marTop w:val="0"/>
          <w:marBottom w:val="0"/>
          <w:divBdr>
            <w:top w:val="none" w:sz="0" w:space="0" w:color="auto"/>
            <w:left w:val="none" w:sz="0" w:space="0" w:color="auto"/>
            <w:bottom w:val="none" w:sz="0" w:space="0" w:color="auto"/>
            <w:right w:val="none" w:sz="0" w:space="0" w:color="auto"/>
          </w:divBdr>
        </w:div>
        <w:div w:id="862789926">
          <w:marLeft w:val="0"/>
          <w:marRight w:val="0"/>
          <w:marTop w:val="0"/>
          <w:marBottom w:val="0"/>
          <w:divBdr>
            <w:top w:val="none" w:sz="0" w:space="0" w:color="auto"/>
            <w:left w:val="none" w:sz="0" w:space="0" w:color="auto"/>
            <w:bottom w:val="none" w:sz="0" w:space="0" w:color="auto"/>
            <w:right w:val="none" w:sz="0" w:space="0" w:color="auto"/>
          </w:divBdr>
        </w:div>
        <w:div w:id="1425103377">
          <w:marLeft w:val="0"/>
          <w:marRight w:val="0"/>
          <w:marTop w:val="0"/>
          <w:marBottom w:val="0"/>
          <w:divBdr>
            <w:top w:val="none" w:sz="0" w:space="0" w:color="auto"/>
            <w:left w:val="none" w:sz="0" w:space="0" w:color="auto"/>
            <w:bottom w:val="none" w:sz="0" w:space="0" w:color="auto"/>
            <w:right w:val="none" w:sz="0" w:space="0" w:color="auto"/>
          </w:divBdr>
        </w:div>
        <w:div w:id="1453598707">
          <w:marLeft w:val="0"/>
          <w:marRight w:val="0"/>
          <w:marTop w:val="0"/>
          <w:marBottom w:val="0"/>
          <w:divBdr>
            <w:top w:val="none" w:sz="0" w:space="0" w:color="auto"/>
            <w:left w:val="none" w:sz="0" w:space="0" w:color="auto"/>
            <w:bottom w:val="none" w:sz="0" w:space="0" w:color="auto"/>
            <w:right w:val="none" w:sz="0" w:space="0" w:color="auto"/>
          </w:divBdr>
        </w:div>
        <w:div w:id="1623609047">
          <w:marLeft w:val="0"/>
          <w:marRight w:val="0"/>
          <w:marTop w:val="0"/>
          <w:marBottom w:val="0"/>
          <w:divBdr>
            <w:top w:val="none" w:sz="0" w:space="0" w:color="auto"/>
            <w:left w:val="none" w:sz="0" w:space="0" w:color="auto"/>
            <w:bottom w:val="none" w:sz="0" w:space="0" w:color="auto"/>
            <w:right w:val="none" w:sz="0" w:space="0" w:color="auto"/>
          </w:divBdr>
        </w:div>
        <w:div w:id="1756634299">
          <w:marLeft w:val="0"/>
          <w:marRight w:val="0"/>
          <w:marTop w:val="0"/>
          <w:marBottom w:val="0"/>
          <w:divBdr>
            <w:top w:val="none" w:sz="0" w:space="0" w:color="auto"/>
            <w:left w:val="none" w:sz="0" w:space="0" w:color="auto"/>
            <w:bottom w:val="none" w:sz="0" w:space="0" w:color="auto"/>
            <w:right w:val="none" w:sz="0" w:space="0" w:color="auto"/>
          </w:divBdr>
        </w:div>
      </w:divsChild>
    </w:div>
    <w:div w:id="938416721">
      <w:bodyDiv w:val="1"/>
      <w:marLeft w:val="0"/>
      <w:marRight w:val="0"/>
      <w:marTop w:val="0"/>
      <w:marBottom w:val="0"/>
      <w:divBdr>
        <w:top w:val="none" w:sz="0" w:space="0" w:color="auto"/>
        <w:left w:val="none" w:sz="0" w:space="0" w:color="auto"/>
        <w:bottom w:val="none" w:sz="0" w:space="0" w:color="auto"/>
        <w:right w:val="none" w:sz="0" w:space="0" w:color="auto"/>
      </w:divBdr>
      <w:divsChild>
        <w:div w:id="362286839">
          <w:marLeft w:val="0"/>
          <w:marRight w:val="0"/>
          <w:marTop w:val="0"/>
          <w:marBottom w:val="0"/>
          <w:divBdr>
            <w:top w:val="none" w:sz="0" w:space="0" w:color="auto"/>
            <w:left w:val="none" w:sz="0" w:space="0" w:color="auto"/>
            <w:bottom w:val="none" w:sz="0" w:space="0" w:color="auto"/>
            <w:right w:val="none" w:sz="0" w:space="0" w:color="auto"/>
          </w:divBdr>
          <w:divsChild>
            <w:div w:id="5329243">
              <w:marLeft w:val="0"/>
              <w:marRight w:val="0"/>
              <w:marTop w:val="0"/>
              <w:marBottom w:val="0"/>
              <w:divBdr>
                <w:top w:val="none" w:sz="0" w:space="0" w:color="auto"/>
                <w:left w:val="none" w:sz="0" w:space="0" w:color="auto"/>
                <w:bottom w:val="none" w:sz="0" w:space="0" w:color="auto"/>
                <w:right w:val="none" w:sz="0" w:space="0" w:color="auto"/>
              </w:divBdr>
            </w:div>
            <w:div w:id="32581777">
              <w:marLeft w:val="0"/>
              <w:marRight w:val="0"/>
              <w:marTop w:val="0"/>
              <w:marBottom w:val="0"/>
              <w:divBdr>
                <w:top w:val="none" w:sz="0" w:space="0" w:color="auto"/>
                <w:left w:val="none" w:sz="0" w:space="0" w:color="auto"/>
                <w:bottom w:val="none" w:sz="0" w:space="0" w:color="auto"/>
                <w:right w:val="none" w:sz="0" w:space="0" w:color="auto"/>
              </w:divBdr>
            </w:div>
            <w:div w:id="61802875">
              <w:marLeft w:val="0"/>
              <w:marRight w:val="0"/>
              <w:marTop w:val="0"/>
              <w:marBottom w:val="0"/>
              <w:divBdr>
                <w:top w:val="none" w:sz="0" w:space="0" w:color="auto"/>
                <w:left w:val="none" w:sz="0" w:space="0" w:color="auto"/>
                <w:bottom w:val="none" w:sz="0" w:space="0" w:color="auto"/>
                <w:right w:val="none" w:sz="0" w:space="0" w:color="auto"/>
              </w:divBdr>
            </w:div>
            <w:div w:id="67307213">
              <w:marLeft w:val="0"/>
              <w:marRight w:val="0"/>
              <w:marTop w:val="0"/>
              <w:marBottom w:val="0"/>
              <w:divBdr>
                <w:top w:val="none" w:sz="0" w:space="0" w:color="auto"/>
                <w:left w:val="none" w:sz="0" w:space="0" w:color="auto"/>
                <w:bottom w:val="none" w:sz="0" w:space="0" w:color="auto"/>
                <w:right w:val="none" w:sz="0" w:space="0" w:color="auto"/>
              </w:divBdr>
            </w:div>
            <w:div w:id="202255843">
              <w:marLeft w:val="0"/>
              <w:marRight w:val="0"/>
              <w:marTop w:val="0"/>
              <w:marBottom w:val="0"/>
              <w:divBdr>
                <w:top w:val="none" w:sz="0" w:space="0" w:color="auto"/>
                <w:left w:val="none" w:sz="0" w:space="0" w:color="auto"/>
                <w:bottom w:val="none" w:sz="0" w:space="0" w:color="auto"/>
                <w:right w:val="none" w:sz="0" w:space="0" w:color="auto"/>
              </w:divBdr>
            </w:div>
            <w:div w:id="233586899">
              <w:marLeft w:val="0"/>
              <w:marRight w:val="0"/>
              <w:marTop w:val="0"/>
              <w:marBottom w:val="0"/>
              <w:divBdr>
                <w:top w:val="none" w:sz="0" w:space="0" w:color="auto"/>
                <w:left w:val="none" w:sz="0" w:space="0" w:color="auto"/>
                <w:bottom w:val="none" w:sz="0" w:space="0" w:color="auto"/>
                <w:right w:val="none" w:sz="0" w:space="0" w:color="auto"/>
              </w:divBdr>
            </w:div>
            <w:div w:id="356856614">
              <w:marLeft w:val="0"/>
              <w:marRight w:val="0"/>
              <w:marTop w:val="0"/>
              <w:marBottom w:val="0"/>
              <w:divBdr>
                <w:top w:val="none" w:sz="0" w:space="0" w:color="auto"/>
                <w:left w:val="none" w:sz="0" w:space="0" w:color="auto"/>
                <w:bottom w:val="none" w:sz="0" w:space="0" w:color="auto"/>
                <w:right w:val="none" w:sz="0" w:space="0" w:color="auto"/>
              </w:divBdr>
            </w:div>
            <w:div w:id="370083174">
              <w:marLeft w:val="0"/>
              <w:marRight w:val="0"/>
              <w:marTop w:val="0"/>
              <w:marBottom w:val="0"/>
              <w:divBdr>
                <w:top w:val="none" w:sz="0" w:space="0" w:color="auto"/>
                <w:left w:val="none" w:sz="0" w:space="0" w:color="auto"/>
                <w:bottom w:val="none" w:sz="0" w:space="0" w:color="auto"/>
                <w:right w:val="none" w:sz="0" w:space="0" w:color="auto"/>
              </w:divBdr>
            </w:div>
            <w:div w:id="588738332">
              <w:marLeft w:val="0"/>
              <w:marRight w:val="0"/>
              <w:marTop w:val="0"/>
              <w:marBottom w:val="0"/>
              <w:divBdr>
                <w:top w:val="none" w:sz="0" w:space="0" w:color="auto"/>
                <w:left w:val="none" w:sz="0" w:space="0" w:color="auto"/>
                <w:bottom w:val="none" w:sz="0" w:space="0" w:color="auto"/>
                <w:right w:val="none" w:sz="0" w:space="0" w:color="auto"/>
              </w:divBdr>
            </w:div>
            <w:div w:id="589118643">
              <w:marLeft w:val="0"/>
              <w:marRight w:val="0"/>
              <w:marTop w:val="0"/>
              <w:marBottom w:val="0"/>
              <w:divBdr>
                <w:top w:val="none" w:sz="0" w:space="0" w:color="auto"/>
                <w:left w:val="none" w:sz="0" w:space="0" w:color="auto"/>
                <w:bottom w:val="none" w:sz="0" w:space="0" w:color="auto"/>
                <w:right w:val="none" w:sz="0" w:space="0" w:color="auto"/>
              </w:divBdr>
            </w:div>
            <w:div w:id="589896075">
              <w:marLeft w:val="0"/>
              <w:marRight w:val="0"/>
              <w:marTop w:val="0"/>
              <w:marBottom w:val="0"/>
              <w:divBdr>
                <w:top w:val="none" w:sz="0" w:space="0" w:color="auto"/>
                <w:left w:val="none" w:sz="0" w:space="0" w:color="auto"/>
                <w:bottom w:val="none" w:sz="0" w:space="0" w:color="auto"/>
                <w:right w:val="none" w:sz="0" w:space="0" w:color="auto"/>
              </w:divBdr>
            </w:div>
            <w:div w:id="609894134">
              <w:marLeft w:val="0"/>
              <w:marRight w:val="0"/>
              <w:marTop w:val="0"/>
              <w:marBottom w:val="0"/>
              <w:divBdr>
                <w:top w:val="none" w:sz="0" w:space="0" w:color="auto"/>
                <w:left w:val="none" w:sz="0" w:space="0" w:color="auto"/>
                <w:bottom w:val="none" w:sz="0" w:space="0" w:color="auto"/>
                <w:right w:val="none" w:sz="0" w:space="0" w:color="auto"/>
              </w:divBdr>
            </w:div>
            <w:div w:id="679704037">
              <w:marLeft w:val="0"/>
              <w:marRight w:val="0"/>
              <w:marTop w:val="0"/>
              <w:marBottom w:val="0"/>
              <w:divBdr>
                <w:top w:val="none" w:sz="0" w:space="0" w:color="auto"/>
                <w:left w:val="none" w:sz="0" w:space="0" w:color="auto"/>
                <w:bottom w:val="none" w:sz="0" w:space="0" w:color="auto"/>
                <w:right w:val="none" w:sz="0" w:space="0" w:color="auto"/>
              </w:divBdr>
            </w:div>
            <w:div w:id="686058479">
              <w:marLeft w:val="0"/>
              <w:marRight w:val="0"/>
              <w:marTop w:val="0"/>
              <w:marBottom w:val="0"/>
              <w:divBdr>
                <w:top w:val="none" w:sz="0" w:space="0" w:color="auto"/>
                <w:left w:val="none" w:sz="0" w:space="0" w:color="auto"/>
                <w:bottom w:val="none" w:sz="0" w:space="0" w:color="auto"/>
                <w:right w:val="none" w:sz="0" w:space="0" w:color="auto"/>
              </w:divBdr>
            </w:div>
            <w:div w:id="688871734">
              <w:marLeft w:val="0"/>
              <w:marRight w:val="0"/>
              <w:marTop w:val="0"/>
              <w:marBottom w:val="0"/>
              <w:divBdr>
                <w:top w:val="none" w:sz="0" w:space="0" w:color="auto"/>
                <w:left w:val="none" w:sz="0" w:space="0" w:color="auto"/>
                <w:bottom w:val="none" w:sz="0" w:space="0" w:color="auto"/>
                <w:right w:val="none" w:sz="0" w:space="0" w:color="auto"/>
              </w:divBdr>
            </w:div>
            <w:div w:id="700131551">
              <w:marLeft w:val="0"/>
              <w:marRight w:val="0"/>
              <w:marTop w:val="0"/>
              <w:marBottom w:val="0"/>
              <w:divBdr>
                <w:top w:val="none" w:sz="0" w:space="0" w:color="auto"/>
                <w:left w:val="none" w:sz="0" w:space="0" w:color="auto"/>
                <w:bottom w:val="none" w:sz="0" w:space="0" w:color="auto"/>
                <w:right w:val="none" w:sz="0" w:space="0" w:color="auto"/>
              </w:divBdr>
            </w:div>
            <w:div w:id="805780774">
              <w:marLeft w:val="0"/>
              <w:marRight w:val="0"/>
              <w:marTop w:val="0"/>
              <w:marBottom w:val="0"/>
              <w:divBdr>
                <w:top w:val="none" w:sz="0" w:space="0" w:color="auto"/>
                <w:left w:val="none" w:sz="0" w:space="0" w:color="auto"/>
                <w:bottom w:val="none" w:sz="0" w:space="0" w:color="auto"/>
                <w:right w:val="none" w:sz="0" w:space="0" w:color="auto"/>
              </w:divBdr>
            </w:div>
            <w:div w:id="842939427">
              <w:marLeft w:val="0"/>
              <w:marRight w:val="0"/>
              <w:marTop w:val="0"/>
              <w:marBottom w:val="0"/>
              <w:divBdr>
                <w:top w:val="none" w:sz="0" w:space="0" w:color="auto"/>
                <w:left w:val="none" w:sz="0" w:space="0" w:color="auto"/>
                <w:bottom w:val="none" w:sz="0" w:space="0" w:color="auto"/>
                <w:right w:val="none" w:sz="0" w:space="0" w:color="auto"/>
              </w:divBdr>
            </w:div>
            <w:div w:id="871458648">
              <w:marLeft w:val="0"/>
              <w:marRight w:val="0"/>
              <w:marTop w:val="0"/>
              <w:marBottom w:val="0"/>
              <w:divBdr>
                <w:top w:val="none" w:sz="0" w:space="0" w:color="auto"/>
                <w:left w:val="none" w:sz="0" w:space="0" w:color="auto"/>
                <w:bottom w:val="none" w:sz="0" w:space="0" w:color="auto"/>
                <w:right w:val="none" w:sz="0" w:space="0" w:color="auto"/>
              </w:divBdr>
            </w:div>
            <w:div w:id="878660585">
              <w:marLeft w:val="0"/>
              <w:marRight w:val="0"/>
              <w:marTop w:val="0"/>
              <w:marBottom w:val="0"/>
              <w:divBdr>
                <w:top w:val="none" w:sz="0" w:space="0" w:color="auto"/>
                <w:left w:val="none" w:sz="0" w:space="0" w:color="auto"/>
                <w:bottom w:val="none" w:sz="0" w:space="0" w:color="auto"/>
                <w:right w:val="none" w:sz="0" w:space="0" w:color="auto"/>
              </w:divBdr>
            </w:div>
            <w:div w:id="890464912">
              <w:marLeft w:val="0"/>
              <w:marRight w:val="0"/>
              <w:marTop w:val="0"/>
              <w:marBottom w:val="0"/>
              <w:divBdr>
                <w:top w:val="none" w:sz="0" w:space="0" w:color="auto"/>
                <w:left w:val="none" w:sz="0" w:space="0" w:color="auto"/>
                <w:bottom w:val="none" w:sz="0" w:space="0" w:color="auto"/>
                <w:right w:val="none" w:sz="0" w:space="0" w:color="auto"/>
              </w:divBdr>
            </w:div>
            <w:div w:id="939530575">
              <w:marLeft w:val="0"/>
              <w:marRight w:val="0"/>
              <w:marTop w:val="0"/>
              <w:marBottom w:val="0"/>
              <w:divBdr>
                <w:top w:val="none" w:sz="0" w:space="0" w:color="auto"/>
                <w:left w:val="none" w:sz="0" w:space="0" w:color="auto"/>
                <w:bottom w:val="none" w:sz="0" w:space="0" w:color="auto"/>
                <w:right w:val="none" w:sz="0" w:space="0" w:color="auto"/>
              </w:divBdr>
            </w:div>
            <w:div w:id="1087118482">
              <w:marLeft w:val="0"/>
              <w:marRight w:val="0"/>
              <w:marTop w:val="0"/>
              <w:marBottom w:val="0"/>
              <w:divBdr>
                <w:top w:val="none" w:sz="0" w:space="0" w:color="auto"/>
                <w:left w:val="none" w:sz="0" w:space="0" w:color="auto"/>
                <w:bottom w:val="none" w:sz="0" w:space="0" w:color="auto"/>
                <w:right w:val="none" w:sz="0" w:space="0" w:color="auto"/>
              </w:divBdr>
            </w:div>
            <w:div w:id="1134058996">
              <w:marLeft w:val="0"/>
              <w:marRight w:val="0"/>
              <w:marTop w:val="0"/>
              <w:marBottom w:val="0"/>
              <w:divBdr>
                <w:top w:val="none" w:sz="0" w:space="0" w:color="auto"/>
                <w:left w:val="none" w:sz="0" w:space="0" w:color="auto"/>
                <w:bottom w:val="none" w:sz="0" w:space="0" w:color="auto"/>
                <w:right w:val="none" w:sz="0" w:space="0" w:color="auto"/>
              </w:divBdr>
            </w:div>
            <w:div w:id="1236672160">
              <w:marLeft w:val="0"/>
              <w:marRight w:val="0"/>
              <w:marTop w:val="0"/>
              <w:marBottom w:val="0"/>
              <w:divBdr>
                <w:top w:val="none" w:sz="0" w:space="0" w:color="auto"/>
                <w:left w:val="none" w:sz="0" w:space="0" w:color="auto"/>
                <w:bottom w:val="none" w:sz="0" w:space="0" w:color="auto"/>
                <w:right w:val="none" w:sz="0" w:space="0" w:color="auto"/>
              </w:divBdr>
            </w:div>
            <w:div w:id="1321233840">
              <w:marLeft w:val="0"/>
              <w:marRight w:val="0"/>
              <w:marTop w:val="0"/>
              <w:marBottom w:val="0"/>
              <w:divBdr>
                <w:top w:val="none" w:sz="0" w:space="0" w:color="auto"/>
                <w:left w:val="none" w:sz="0" w:space="0" w:color="auto"/>
                <w:bottom w:val="none" w:sz="0" w:space="0" w:color="auto"/>
                <w:right w:val="none" w:sz="0" w:space="0" w:color="auto"/>
              </w:divBdr>
            </w:div>
            <w:div w:id="1339310852">
              <w:marLeft w:val="0"/>
              <w:marRight w:val="0"/>
              <w:marTop w:val="0"/>
              <w:marBottom w:val="0"/>
              <w:divBdr>
                <w:top w:val="none" w:sz="0" w:space="0" w:color="auto"/>
                <w:left w:val="none" w:sz="0" w:space="0" w:color="auto"/>
                <w:bottom w:val="none" w:sz="0" w:space="0" w:color="auto"/>
                <w:right w:val="none" w:sz="0" w:space="0" w:color="auto"/>
              </w:divBdr>
            </w:div>
            <w:div w:id="1359625355">
              <w:marLeft w:val="0"/>
              <w:marRight w:val="0"/>
              <w:marTop w:val="0"/>
              <w:marBottom w:val="0"/>
              <w:divBdr>
                <w:top w:val="none" w:sz="0" w:space="0" w:color="auto"/>
                <w:left w:val="none" w:sz="0" w:space="0" w:color="auto"/>
                <w:bottom w:val="none" w:sz="0" w:space="0" w:color="auto"/>
                <w:right w:val="none" w:sz="0" w:space="0" w:color="auto"/>
              </w:divBdr>
            </w:div>
            <w:div w:id="1677071540">
              <w:marLeft w:val="0"/>
              <w:marRight w:val="0"/>
              <w:marTop w:val="0"/>
              <w:marBottom w:val="0"/>
              <w:divBdr>
                <w:top w:val="none" w:sz="0" w:space="0" w:color="auto"/>
                <w:left w:val="none" w:sz="0" w:space="0" w:color="auto"/>
                <w:bottom w:val="none" w:sz="0" w:space="0" w:color="auto"/>
                <w:right w:val="none" w:sz="0" w:space="0" w:color="auto"/>
              </w:divBdr>
            </w:div>
            <w:div w:id="1714964471">
              <w:marLeft w:val="0"/>
              <w:marRight w:val="0"/>
              <w:marTop w:val="0"/>
              <w:marBottom w:val="0"/>
              <w:divBdr>
                <w:top w:val="none" w:sz="0" w:space="0" w:color="auto"/>
                <w:left w:val="none" w:sz="0" w:space="0" w:color="auto"/>
                <w:bottom w:val="none" w:sz="0" w:space="0" w:color="auto"/>
                <w:right w:val="none" w:sz="0" w:space="0" w:color="auto"/>
              </w:divBdr>
            </w:div>
            <w:div w:id="1731885919">
              <w:marLeft w:val="0"/>
              <w:marRight w:val="0"/>
              <w:marTop w:val="0"/>
              <w:marBottom w:val="0"/>
              <w:divBdr>
                <w:top w:val="none" w:sz="0" w:space="0" w:color="auto"/>
                <w:left w:val="none" w:sz="0" w:space="0" w:color="auto"/>
                <w:bottom w:val="none" w:sz="0" w:space="0" w:color="auto"/>
                <w:right w:val="none" w:sz="0" w:space="0" w:color="auto"/>
              </w:divBdr>
            </w:div>
            <w:div w:id="1821069696">
              <w:marLeft w:val="0"/>
              <w:marRight w:val="0"/>
              <w:marTop w:val="0"/>
              <w:marBottom w:val="0"/>
              <w:divBdr>
                <w:top w:val="none" w:sz="0" w:space="0" w:color="auto"/>
                <w:left w:val="none" w:sz="0" w:space="0" w:color="auto"/>
                <w:bottom w:val="none" w:sz="0" w:space="0" w:color="auto"/>
                <w:right w:val="none" w:sz="0" w:space="0" w:color="auto"/>
              </w:divBdr>
            </w:div>
            <w:div w:id="1923681954">
              <w:marLeft w:val="0"/>
              <w:marRight w:val="0"/>
              <w:marTop w:val="0"/>
              <w:marBottom w:val="0"/>
              <w:divBdr>
                <w:top w:val="none" w:sz="0" w:space="0" w:color="auto"/>
                <w:left w:val="none" w:sz="0" w:space="0" w:color="auto"/>
                <w:bottom w:val="none" w:sz="0" w:space="0" w:color="auto"/>
                <w:right w:val="none" w:sz="0" w:space="0" w:color="auto"/>
              </w:divBdr>
            </w:div>
            <w:div w:id="1924951155">
              <w:marLeft w:val="0"/>
              <w:marRight w:val="0"/>
              <w:marTop w:val="0"/>
              <w:marBottom w:val="0"/>
              <w:divBdr>
                <w:top w:val="none" w:sz="0" w:space="0" w:color="auto"/>
                <w:left w:val="none" w:sz="0" w:space="0" w:color="auto"/>
                <w:bottom w:val="none" w:sz="0" w:space="0" w:color="auto"/>
                <w:right w:val="none" w:sz="0" w:space="0" w:color="auto"/>
              </w:divBdr>
            </w:div>
            <w:div w:id="1932616797">
              <w:marLeft w:val="0"/>
              <w:marRight w:val="0"/>
              <w:marTop w:val="0"/>
              <w:marBottom w:val="0"/>
              <w:divBdr>
                <w:top w:val="none" w:sz="0" w:space="0" w:color="auto"/>
                <w:left w:val="none" w:sz="0" w:space="0" w:color="auto"/>
                <w:bottom w:val="none" w:sz="0" w:space="0" w:color="auto"/>
                <w:right w:val="none" w:sz="0" w:space="0" w:color="auto"/>
              </w:divBdr>
            </w:div>
            <w:div w:id="1976643413">
              <w:marLeft w:val="0"/>
              <w:marRight w:val="0"/>
              <w:marTop w:val="0"/>
              <w:marBottom w:val="0"/>
              <w:divBdr>
                <w:top w:val="none" w:sz="0" w:space="0" w:color="auto"/>
                <w:left w:val="none" w:sz="0" w:space="0" w:color="auto"/>
                <w:bottom w:val="none" w:sz="0" w:space="0" w:color="auto"/>
                <w:right w:val="none" w:sz="0" w:space="0" w:color="auto"/>
              </w:divBdr>
            </w:div>
            <w:div w:id="1996101855">
              <w:marLeft w:val="0"/>
              <w:marRight w:val="0"/>
              <w:marTop w:val="0"/>
              <w:marBottom w:val="0"/>
              <w:divBdr>
                <w:top w:val="none" w:sz="0" w:space="0" w:color="auto"/>
                <w:left w:val="none" w:sz="0" w:space="0" w:color="auto"/>
                <w:bottom w:val="none" w:sz="0" w:space="0" w:color="auto"/>
                <w:right w:val="none" w:sz="0" w:space="0" w:color="auto"/>
              </w:divBdr>
            </w:div>
            <w:div w:id="2118717886">
              <w:marLeft w:val="0"/>
              <w:marRight w:val="0"/>
              <w:marTop w:val="0"/>
              <w:marBottom w:val="0"/>
              <w:divBdr>
                <w:top w:val="none" w:sz="0" w:space="0" w:color="auto"/>
                <w:left w:val="none" w:sz="0" w:space="0" w:color="auto"/>
                <w:bottom w:val="none" w:sz="0" w:space="0" w:color="auto"/>
                <w:right w:val="none" w:sz="0" w:space="0" w:color="auto"/>
              </w:divBdr>
            </w:div>
            <w:div w:id="2127890404">
              <w:marLeft w:val="0"/>
              <w:marRight w:val="0"/>
              <w:marTop w:val="0"/>
              <w:marBottom w:val="0"/>
              <w:divBdr>
                <w:top w:val="none" w:sz="0" w:space="0" w:color="auto"/>
                <w:left w:val="none" w:sz="0" w:space="0" w:color="auto"/>
                <w:bottom w:val="none" w:sz="0" w:space="0" w:color="auto"/>
                <w:right w:val="none" w:sz="0" w:space="0" w:color="auto"/>
              </w:divBdr>
            </w:div>
            <w:div w:id="213405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89765">
      <w:bodyDiv w:val="1"/>
      <w:marLeft w:val="0"/>
      <w:marRight w:val="0"/>
      <w:marTop w:val="0"/>
      <w:marBottom w:val="0"/>
      <w:divBdr>
        <w:top w:val="none" w:sz="0" w:space="0" w:color="auto"/>
        <w:left w:val="none" w:sz="0" w:space="0" w:color="auto"/>
        <w:bottom w:val="none" w:sz="0" w:space="0" w:color="auto"/>
        <w:right w:val="none" w:sz="0" w:space="0" w:color="auto"/>
      </w:divBdr>
    </w:div>
    <w:div w:id="964429692">
      <w:bodyDiv w:val="1"/>
      <w:marLeft w:val="0"/>
      <w:marRight w:val="0"/>
      <w:marTop w:val="0"/>
      <w:marBottom w:val="0"/>
      <w:divBdr>
        <w:top w:val="none" w:sz="0" w:space="0" w:color="auto"/>
        <w:left w:val="none" w:sz="0" w:space="0" w:color="auto"/>
        <w:bottom w:val="none" w:sz="0" w:space="0" w:color="auto"/>
        <w:right w:val="none" w:sz="0" w:space="0" w:color="auto"/>
      </w:divBdr>
    </w:div>
    <w:div w:id="966080262">
      <w:bodyDiv w:val="1"/>
      <w:marLeft w:val="0"/>
      <w:marRight w:val="0"/>
      <w:marTop w:val="0"/>
      <w:marBottom w:val="0"/>
      <w:divBdr>
        <w:top w:val="none" w:sz="0" w:space="0" w:color="auto"/>
        <w:left w:val="none" w:sz="0" w:space="0" w:color="auto"/>
        <w:bottom w:val="none" w:sz="0" w:space="0" w:color="auto"/>
        <w:right w:val="none" w:sz="0" w:space="0" w:color="auto"/>
      </w:divBdr>
    </w:div>
    <w:div w:id="985668187">
      <w:bodyDiv w:val="1"/>
      <w:marLeft w:val="0"/>
      <w:marRight w:val="0"/>
      <w:marTop w:val="0"/>
      <w:marBottom w:val="0"/>
      <w:divBdr>
        <w:top w:val="none" w:sz="0" w:space="0" w:color="auto"/>
        <w:left w:val="none" w:sz="0" w:space="0" w:color="auto"/>
        <w:bottom w:val="none" w:sz="0" w:space="0" w:color="auto"/>
        <w:right w:val="none" w:sz="0" w:space="0" w:color="auto"/>
      </w:divBdr>
    </w:div>
    <w:div w:id="1018848623">
      <w:bodyDiv w:val="1"/>
      <w:marLeft w:val="0"/>
      <w:marRight w:val="0"/>
      <w:marTop w:val="0"/>
      <w:marBottom w:val="0"/>
      <w:divBdr>
        <w:top w:val="none" w:sz="0" w:space="0" w:color="auto"/>
        <w:left w:val="none" w:sz="0" w:space="0" w:color="auto"/>
        <w:bottom w:val="none" w:sz="0" w:space="0" w:color="auto"/>
        <w:right w:val="none" w:sz="0" w:space="0" w:color="auto"/>
      </w:divBdr>
      <w:divsChild>
        <w:div w:id="1229917377">
          <w:marLeft w:val="806"/>
          <w:marRight w:val="0"/>
          <w:marTop w:val="0"/>
          <w:marBottom w:val="0"/>
          <w:divBdr>
            <w:top w:val="none" w:sz="0" w:space="0" w:color="auto"/>
            <w:left w:val="none" w:sz="0" w:space="0" w:color="auto"/>
            <w:bottom w:val="none" w:sz="0" w:space="0" w:color="auto"/>
            <w:right w:val="none" w:sz="0" w:space="0" w:color="auto"/>
          </w:divBdr>
        </w:div>
        <w:div w:id="1855336633">
          <w:marLeft w:val="806"/>
          <w:marRight w:val="0"/>
          <w:marTop w:val="0"/>
          <w:marBottom w:val="0"/>
          <w:divBdr>
            <w:top w:val="none" w:sz="0" w:space="0" w:color="auto"/>
            <w:left w:val="none" w:sz="0" w:space="0" w:color="auto"/>
            <w:bottom w:val="none" w:sz="0" w:space="0" w:color="auto"/>
            <w:right w:val="none" w:sz="0" w:space="0" w:color="auto"/>
          </w:divBdr>
        </w:div>
      </w:divsChild>
    </w:div>
    <w:div w:id="1028749931">
      <w:bodyDiv w:val="1"/>
      <w:marLeft w:val="0"/>
      <w:marRight w:val="0"/>
      <w:marTop w:val="0"/>
      <w:marBottom w:val="0"/>
      <w:divBdr>
        <w:top w:val="none" w:sz="0" w:space="0" w:color="auto"/>
        <w:left w:val="none" w:sz="0" w:space="0" w:color="auto"/>
        <w:bottom w:val="none" w:sz="0" w:space="0" w:color="auto"/>
        <w:right w:val="none" w:sz="0" w:space="0" w:color="auto"/>
      </w:divBdr>
    </w:div>
    <w:div w:id="1047338055">
      <w:bodyDiv w:val="1"/>
      <w:marLeft w:val="0"/>
      <w:marRight w:val="0"/>
      <w:marTop w:val="0"/>
      <w:marBottom w:val="0"/>
      <w:divBdr>
        <w:top w:val="none" w:sz="0" w:space="0" w:color="auto"/>
        <w:left w:val="none" w:sz="0" w:space="0" w:color="auto"/>
        <w:bottom w:val="none" w:sz="0" w:space="0" w:color="auto"/>
        <w:right w:val="none" w:sz="0" w:space="0" w:color="auto"/>
      </w:divBdr>
    </w:div>
    <w:div w:id="1053772094">
      <w:bodyDiv w:val="1"/>
      <w:marLeft w:val="0"/>
      <w:marRight w:val="0"/>
      <w:marTop w:val="0"/>
      <w:marBottom w:val="0"/>
      <w:divBdr>
        <w:top w:val="none" w:sz="0" w:space="0" w:color="auto"/>
        <w:left w:val="none" w:sz="0" w:space="0" w:color="auto"/>
        <w:bottom w:val="none" w:sz="0" w:space="0" w:color="auto"/>
        <w:right w:val="none" w:sz="0" w:space="0" w:color="auto"/>
      </w:divBdr>
    </w:div>
    <w:div w:id="1054088756">
      <w:bodyDiv w:val="1"/>
      <w:marLeft w:val="0"/>
      <w:marRight w:val="0"/>
      <w:marTop w:val="0"/>
      <w:marBottom w:val="0"/>
      <w:divBdr>
        <w:top w:val="none" w:sz="0" w:space="0" w:color="auto"/>
        <w:left w:val="none" w:sz="0" w:space="0" w:color="auto"/>
        <w:bottom w:val="none" w:sz="0" w:space="0" w:color="auto"/>
        <w:right w:val="none" w:sz="0" w:space="0" w:color="auto"/>
      </w:divBdr>
    </w:div>
    <w:div w:id="1055199696">
      <w:bodyDiv w:val="1"/>
      <w:marLeft w:val="0"/>
      <w:marRight w:val="0"/>
      <w:marTop w:val="0"/>
      <w:marBottom w:val="0"/>
      <w:divBdr>
        <w:top w:val="none" w:sz="0" w:space="0" w:color="auto"/>
        <w:left w:val="none" w:sz="0" w:space="0" w:color="auto"/>
        <w:bottom w:val="none" w:sz="0" w:space="0" w:color="auto"/>
        <w:right w:val="none" w:sz="0" w:space="0" w:color="auto"/>
      </w:divBdr>
      <w:divsChild>
        <w:div w:id="1738824093">
          <w:marLeft w:val="0"/>
          <w:marRight w:val="0"/>
          <w:marTop w:val="0"/>
          <w:marBottom w:val="0"/>
          <w:divBdr>
            <w:top w:val="none" w:sz="0" w:space="0" w:color="auto"/>
            <w:left w:val="none" w:sz="0" w:space="0" w:color="auto"/>
            <w:bottom w:val="none" w:sz="0" w:space="0" w:color="auto"/>
            <w:right w:val="none" w:sz="0" w:space="0" w:color="auto"/>
          </w:divBdr>
          <w:divsChild>
            <w:div w:id="683017539">
              <w:marLeft w:val="0"/>
              <w:marRight w:val="0"/>
              <w:marTop w:val="0"/>
              <w:marBottom w:val="0"/>
              <w:divBdr>
                <w:top w:val="none" w:sz="0" w:space="0" w:color="auto"/>
                <w:left w:val="none" w:sz="0" w:space="0" w:color="auto"/>
                <w:bottom w:val="none" w:sz="0" w:space="0" w:color="auto"/>
                <w:right w:val="none" w:sz="0" w:space="0" w:color="auto"/>
              </w:divBdr>
              <w:divsChild>
                <w:div w:id="170697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72999">
          <w:marLeft w:val="0"/>
          <w:marRight w:val="0"/>
          <w:marTop w:val="0"/>
          <w:marBottom w:val="0"/>
          <w:divBdr>
            <w:top w:val="none" w:sz="0" w:space="0" w:color="auto"/>
            <w:left w:val="none" w:sz="0" w:space="0" w:color="auto"/>
            <w:bottom w:val="none" w:sz="0" w:space="0" w:color="auto"/>
            <w:right w:val="none" w:sz="0" w:space="0" w:color="auto"/>
          </w:divBdr>
          <w:divsChild>
            <w:div w:id="2012439712">
              <w:marLeft w:val="0"/>
              <w:marRight w:val="0"/>
              <w:marTop w:val="0"/>
              <w:marBottom w:val="0"/>
              <w:divBdr>
                <w:top w:val="none" w:sz="0" w:space="0" w:color="auto"/>
                <w:left w:val="none" w:sz="0" w:space="0" w:color="auto"/>
                <w:bottom w:val="none" w:sz="0" w:space="0" w:color="auto"/>
                <w:right w:val="none" w:sz="0" w:space="0" w:color="auto"/>
              </w:divBdr>
              <w:divsChild>
                <w:div w:id="15126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42592">
      <w:bodyDiv w:val="1"/>
      <w:marLeft w:val="0"/>
      <w:marRight w:val="0"/>
      <w:marTop w:val="0"/>
      <w:marBottom w:val="0"/>
      <w:divBdr>
        <w:top w:val="none" w:sz="0" w:space="0" w:color="auto"/>
        <w:left w:val="none" w:sz="0" w:space="0" w:color="auto"/>
        <w:bottom w:val="none" w:sz="0" w:space="0" w:color="auto"/>
        <w:right w:val="none" w:sz="0" w:space="0" w:color="auto"/>
      </w:divBdr>
    </w:div>
    <w:div w:id="1081293214">
      <w:bodyDiv w:val="1"/>
      <w:marLeft w:val="0"/>
      <w:marRight w:val="0"/>
      <w:marTop w:val="0"/>
      <w:marBottom w:val="0"/>
      <w:divBdr>
        <w:top w:val="none" w:sz="0" w:space="0" w:color="auto"/>
        <w:left w:val="none" w:sz="0" w:space="0" w:color="auto"/>
        <w:bottom w:val="none" w:sz="0" w:space="0" w:color="auto"/>
        <w:right w:val="none" w:sz="0" w:space="0" w:color="auto"/>
      </w:divBdr>
    </w:div>
    <w:div w:id="1106922562">
      <w:bodyDiv w:val="1"/>
      <w:marLeft w:val="0"/>
      <w:marRight w:val="0"/>
      <w:marTop w:val="0"/>
      <w:marBottom w:val="0"/>
      <w:divBdr>
        <w:top w:val="none" w:sz="0" w:space="0" w:color="auto"/>
        <w:left w:val="none" w:sz="0" w:space="0" w:color="auto"/>
        <w:bottom w:val="none" w:sz="0" w:space="0" w:color="auto"/>
        <w:right w:val="none" w:sz="0" w:space="0" w:color="auto"/>
      </w:divBdr>
      <w:divsChild>
        <w:div w:id="1115061161">
          <w:marLeft w:val="0"/>
          <w:marRight w:val="0"/>
          <w:marTop w:val="0"/>
          <w:marBottom w:val="0"/>
          <w:divBdr>
            <w:top w:val="none" w:sz="0" w:space="0" w:color="auto"/>
            <w:left w:val="none" w:sz="0" w:space="0" w:color="auto"/>
            <w:bottom w:val="none" w:sz="0" w:space="0" w:color="auto"/>
            <w:right w:val="none" w:sz="0" w:space="0" w:color="auto"/>
          </w:divBdr>
        </w:div>
        <w:div w:id="1533614604">
          <w:marLeft w:val="0"/>
          <w:marRight w:val="0"/>
          <w:marTop w:val="0"/>
          <w:marBottom w:val="0"/>
          <w:divBdr>
            <w:top w:val="none" w:sz="0" w:space="0" w:color="auto"/>
            <w:left w:val="none" w:sz="0" w:space="0" w:color="auto"/>
            <w:bottom w:val="none" w:sz="0" w:space="0" w:color="auto"/>
            <w:right w:val="none" w:sz="0" w:space="0" w:color="auto"/>
          </w:divBdr>
        </w:div>
        <w:div w:id="2019623231">
          <w:marLeft w:val="0"/>
          <w:marRight w:val="0"/>
          <w:marTop w:val="0"/>
          <w:marBottom w:val="0"/>
          <w:divBdr>
            <w:top w:val="none" w:sz="0" w:space="0" w:color="auto"/>
            <w:left w:val="none" w:sz="0" w:space="0" w:color="auto"/>
            <w:bottom w:val="none" w:sz="0" w:space="0" w:color="auto"/>
            <w:right w:val="none" w:sz="0" w:space="0" w:color="auto"/>
          </w:divBdr>
        </w:div>
      </w:divsChild>
    </w:div>
    <w:div w:id="1123813704">
      <w:bodyDiv w:val="1"/>
      <w:marLeft w:val="0"/>
      <w:marRight w:val="0"/>
      <w:marTop w:val="0"/>
      <w:marBottom w:val="0"/>
      <w:divBdr>
        <w:top w:val="none" w:sz="0" w:space="0" w:color="auto"/>
        <w:left w:val="none" w:sz="0" w:space="0" w:color="auto"/>
        <w:bottom w:val="none" w:sz="0" w:space="0" w:color="auto"/>
        <w:right w:val="none" w:sz="0" w:space="0" w:color="auto"/>
      </w:divBdr>
    </w:div>
    <w:div w:id="1153444887">
      <w:bodyDiv w:val="1"/>
      <w:marLeft w:val="0"/>
      <w:marRight w:val="0"/>
      <w:marTop w:val="0"/>
      <w:marBottom w:val="0"/>
      <w:divBdr>
        <w:top w:val="none" w:sz="0" w:space="0" w:color="auto"/>
        <w:left w:val="none" w:sz="0" w:space="0" w:color="auto"/>
        <w:bottom w:val="none" w:sz="0" w:space="0" w:color="auto"/>
        <w:right w:val="none" w:sz="0" w:space="0" w:color="auto"/>
      </w:divBdr>
    </w:div>
    <w:div w:id="1154370493">
      <w:bodyDiv w:val="1"/>
      <w:marLeft w:val="0"/>
      <w:marRight w:val="0"/>
      <w:marTop w:val="0"/>
      <w:marBottom w:val="0"/>
      <w:divBdr>
        <w:top w:val="none" w:sz="0" w:space="0" w:color="auto"/>
        <w:left w:val="none" w:sz="0" w:space="0" w:color="auto"/>
        <w:bottom w:val="none" w:sz="0" w:space="0" w:color="auto"/>
        <w:right w:val="none" w:sz="0" w:space="0" w:color="auto"/>
      </w:divBdr>
    </w:div>
    <w:div w:id="1166702301">
      <w:bodyDiv w:val="1"/>
      <w:marLeft w:val="0"/>
      <w:marRight w:val="0"/>
      <w:marTop w:val="0"/>
      <w:marBottom w:val="0"/>
      <w:divBdr>
        <w:top w:val="none" w:sz="0" w:space="0" w:color="auto"/>
        <w:left w:val="none" w:sz="0" w:space="0" w:color="auto"/>
        <w:bottom w:val="none" w:sz="0" w:space="0" w:color="auto"/>
        <w:right w:val="none" w:sz="0" w:space="0" w:color="auto"/>
      </w:divBdr>
    </w:div>
    <w:div w:id="1167016626">
      <w:bodyDiv w:val="1"/>
      <w:marLeft w:val="0"/>
      <w:marRight w:val="0"/>
      <w:marTop w:val="0"/>
      <w:marBottom w:val="0"/>
      <w:divBdr>
        <w:top w:val="none" w:sz="0" w:space="0" w:color="auto"/>
        <w:left w:val="none" w:sz="0" w:space="0" w:color="auto"/>
        <w:bottom w:val="none" w:sz="0" w:space="0" w:color="auto"/>
        <w:right w:val="none" w:sz="0" w:space="0" w:color="auto"/>
      </w:divBdr>
    </w:div>
    <w:div w:id="1207178881">
      <w:bodyDiv w:val="1"/>
      <w:marLeft w:val="0"/>
      <w:marRight w:val="0"/>
      <w:marTop w:val="0"/>
      <w:marBottom w:val="0"/>
      <w:divBdr>
        <w:top w:val="none" w:sz="0" w:space="0" w:color="auto"/>
        <w:left w:val="none" w:sz="0" w:space="0" w:color="auto"/>
        <w:bottom w:val="none" w:sz="0" w:space="0" w:color="auto"/>
        <w:right w:val="none" w:sz="0" w:space="0" w:color="auto"/>
      </w:divBdr>
    </w:div>
    <w:div w:id="1214149972">
      <w:bodyDiv w:val="1"/>
      <w:marLeft w:val="0"/>
      <w:marRight w:val="0"/>
      <w:marTop w:val="0"/>
      <w:marBottom w:val="0"/>
      <w:divBdr>
        <w:top w:val="none" w:sz="0" w:space="0" w:color="auto"/>
        <w:left w:val="none" w:sz="0" w:space="0" w:color="auto"/>
        <w:bottom w:val="none" w:sz="0" w:space="0" w:color="auto"/>
        <w:right w:val="none" w:sz="0" w:space="0" w:color="auto"/>
      </w:divBdr>
    </w:div>
    <w:div w:id="1236434430">
      <w:bodyDiv w:val="1"/>
      <w:marLeft w:val="0"/>
      <w:marRight w:val="0"/>
      <w:marTop w:val="0"/>
      <w:marBottom w:val="0"/>
      <w:divBdr>
        <w:top w:val="none" w:sz="0" w:space="0" w:color="auto"/>
        <w:left w:val="none" w:sz="0" w:space="0" w:color="auto"/>
        <w:bottom w:val="none" w:sz="0" w:space="0" w:color="auto"/>
        <w:right w:val="none" w:sz="0" w:space="0" w:color="auto"/>
      </w:divBdr>
    </w:div>
    <w:div w:id="1236668492">
      <w:bodyDiv w:val="1"/>
      <w:marLeft w:val="0"/>
      <w:marRight w:val="0"/>
      <w:marTop w:val="0"/>
      <w:marBottom w:val="0"/>
      <w:divBdr>
        <w:top w:val="none" w:sz="0" w:space="0" w:color="auto"/>
        <w:left w:val="none" w:sz="0" w:space="0" w:color="auto"/>
        <w:bottom w:val="none" w:sz="0" w:space="0" w:color="auto"/>
        <w:right w:val="none" w:sz="0" w:space="0" w:color="auto"/>
      </w:divBdr>
    </w:div>
    <w:div w:id="1269316186">
      <w:bodyDiv w:val="1"/>
      <w:marLeft w:val="0"/>
      <w:marRight w:val="0"/>
      <w:marTop w:val="0"/>
      <w:marBottom w:val="0"/>
      <w:divBdr>
        <w:top w:val="none" w:sz="0" w:space="0" w:color="auto"/>
        <w:left w:val="none" w:sz="0" w:space="0" w:color="auto"/>
        <w:bottom w:val="none" w:sz="0" w:space="0" w:color="auto"/>
        <w:right w:val="none" w:sz="0" w:space="0" w:color="auto"/>
      </w:divBdr>
    </w:div>
    <w:div w:id="1290823414">
      <w:bodyDiv w:val="1"/>
      <w:marLeft w:val="0"/>
      <w:marRight w:val="0"/>
      <w:marTop w:val="0"/>
      <w:marBottom w:val="0"/>
      <w:divBdr>
        <w:top w:val="none" w:sz="0" w:space="0" w:color="auto"/>
        <w:left w:val="none" w:sz="0" w:space="0" w:color="auto"/>
        <w:bottom w:val="none" w:sz="0" w:space="0" w:color="auto"/>
        <w:right w:val="none" w:sz="0" w:space="0" w:color="auto"/>
      </w:divBdr>
    </w:div>
    <w:div w:id="1312246039">
      <w:bodyDiv w:val="1"/>
      <w:marLeft w:val="0"/>
      <w:marRight w:val="0"/>
      <w:marTop w:val="0"/>
      <w:marBottom w:val="0"/>
      <w:divBdr>
        <w:top w:val="none" w:sz="0" w:space="0" w:color="auto"/>
        <w:left w:val="none" w:sz="0" w:space="0" w:color="auto"/>
        <w:bottom w:val="none" w:sz="0" w:space="0" w:color="auto"/>
        <w:right w:val="none" w:sz="0" w:space="0" w:color="auto"/>
      </w:divBdr>
    </w:div>
    <w:div w:id="1313484021">
      <w:bodyDiv w:val="1"/>
      <w:marLeft w:val="0"/>
      <w:marRight w:val="0"/>
      <w:marTop w:val="0"/>
      <w:marBottom w:val="0"/>
      <w:divBdr>
        <w:top w:val="none" w:sz="0" w:space="0" w:color="auto"/>
        <w:left w:val="none" w:sz="0" w:space="0" w:color="auto"/>
        <w:bottom w:val="none" w:sz="0" w:space="0" w:color="auto"/>
        <w:right w:val="none" w:sz="0" w:space="0" w:color="auto"/>
      </w:divBdr>
    </w:div>
    <w:div w:id="1352299141">
      <w:bodyDiv w:val="1"/>
      <w:marLeft w:val="0"/>
      <w:marRight w:val="0"/>
      <w:marTop w:val="0"/>
      <w:marBottom w:val="0"/>
      <w:divBdr>
        <w:top w:val="none" w:sz="0" w:space="0" w:color="auto"/>
        <w:left w:val="none" w:sz="0" w:space="0" w:color="auto"/>
        <w:bottom w:val="none" w:sz="0" w:space="0" w:color="auto"/>
        <w:right w:val="none" w:sz="0" w:space="0" w:color="auto"/>
      </w:divBdr>
    </w:div>
    <w:div w:id="1357656852">
      <w:bodyDiv w:val="1"/>
      <w:marLeft w:val="0"/>
      <w:marRight w:val="0"/>
      <w:marTop w:val="0"/>
      <w:marBottom w:val="0"/>
      <w:divBdr>
        <w:top w:val="none" w:sz="0" w:space="0" w:color="auto"/>
        <w:left w:val="none" w:sz="0" w:space="0" w:color="auto"/>
        <w:bottom w:val="none" w:sz="0" w:space="0" w:color="auto"/>
        <w:right w:val="none" w:sz="0" w:space="0" w:color="auto"/>
      </w:divBdr>
    </w:div>
    <w:div w:id="1366835218">
      <w:bodyDiv w:val="1"/>
      <w:marLeft w:val="0"/>
      <w:marRight w:val="0"/>
      <w:marTop w:val="0"/>
      <w:marBottom w:val="0"/>
      <w:divBdr>
        <w:top w:val="none" w:sz="0" w:space="0" w:color="auto"/>
        <w:left w:val="none" w:sz="0" w:space="0" w:color="auto"/>
        <w:bottom w:val="none" w:sz="0" w:space="0" w:color="auto"/>
        <w:right w:val="none" w:sz="0" w:space="0" w:color="auto"/>
      </w:divBdr>
    </w:div>
    <w:div w:id="137161078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7462509">
      <w:bodyDiv w:val="1"/>
      <w:marLeft w:val="0"/>
      <w:marRight w:val="0"/>
      <w:marTop w:val="0"/>
      <w:marBottom w:val="0"/>
      <w:divBdr>
        <w:top w:val="none" w:sz="0" w:space="0" w:color="auto"/>
        <w:left w:val="none" w:sz="0" w:space="0" w:color="auto"/>
        <w:bottom w:val="none" w:sz="0" w:space="0" w:color="auto"/>
        <w:right w:val="none" w:sz="0" w:space="0" w:color="auto"/>
      </w:divBdr>
    </w:div>
    <w:div w:id="1378626240">
      <w:bodyDiv w:val="1"/>
      <w:marLeft w:val="0"/>
      <w:marRight w:val="0"/>
      <w:marTop w:val="0"/>
      <w:marBottom w:val="0"/>
      <w:divBdr>
        <w:top w:val="none" w:sz="0" w:space="0" w:color="auto"/>
        <w:left w:val="none" w:sz="0" w:space="0" w:color="auto"/>
        <w:bottom w:val="none" w:sz="0" w:space="0" w:color="auto"/>
        <w:right w:val="none" w:sz="0" w:space="0" w:color="auto"/>
      </w:divBdr>
    </w:div>
    <w:div w:id="1384719999">
      <w:bodyDiv w:val="1"/>
      <w:marLeft w:val="0"/>
      <w:marRight w:val="0"/>
      <w:marTop w:val="0"/>
      <w:marBottom w:val="0"/>
      <w:divBdr>
        <w:top w:val="none" w:sz="0" w:space="0" w:color="auto"/>
        <w:left w:val="none" w:sz="0" w:space="0" w:color="auto"/>
        <w:bottom w:val="none" w:sz="0" w:space="0" w:color="auto"/>
        <w:right w:val="none" w:sz="0" w:space="0" w:color="auto"/>
      </w:divBdr>
    </w:div>
    <w:div w:id="1418675995">
      <w:bodyDiv w:val="1"/>
      <w:marLeft w:val="0"/>
      <w:marRight w:val="0"/>
      <w:marTop w:val="0"/>
      <w:marBottom w:val="0"/>
      <w:divBdr>
        <w:top w:val="none" w:sz="0" w:space="0" w:color="auto"/>
        <w:left w:val="none" w:sz="0" w:space="0" w:color="auto"/>
        <w:bottom w:val="none" w:sz="0" w:space="0" w:color="auto"/>
        <w:right w:val="none" w:sz="0" w:space="0" w:color="auto"/>
      </w:divBdr>
      <w:divsChild>
        <w:div w:id="55054925">
          <w:marLeft w:val="0"/>
          <w:marRight w:val="0"/>
          <w:marTop w:val="0"/>
          <w:marBottom w:val="0"/>
          <w:divBdr>
            <w:top w:val="none" w:sz="0" w:space="0" w:color="auto"/>
            <w:left w:val="none" w:sz="0" w:space="0" w:color="auto"/>
            <w:bottom w:val="none" w:sz="0" w:space="0" w:color="auto"/>
            <w:right w:val="none" w:sz="0" w:space="0" w:color="auto"/>
          </w:divBdr>
        </w:div>
        <w:div w:id="582643445">
          <w:marLeft w:val="0"/>
          <w:marRight w:val="0"/>
          <w:marTop w:val="0"/>
          <w:marBottom w:val="0"/>
          <w:divBdr>
            <w:top w:val="none" w:sz="0" w:space="0" w:color="auto"/>
            <w:left w:val="none" w:sz="0" w:space="0" w:color="auto"/>
            <w:bottom w:val="none" w:sz="0" w:space="0" w:color="auto"/>
            <w:right w:val="none" w:sz="0" w:space="0" w:color="auto"/>
          </w:divBdr>
        </w:div>
      </w:divsChild>
    </w:div>
    <w:div w:id="1427074857">
      <w:bodyDiv w:val="1"/>
      <w:marLeft w:val="0"/>
      <w:marRight w:val="0"/>
      <w:marTop w:val="0"/>
      <w:marBottom w:val="0"/>
      <w:divBdr>
        <w:top w:val="none" w:sz="0" w:space="0" w:color="auto"/>
        <w:left w:val="none" w:sz="0" w:space="0" w:color="auto"/>
        <w:bottom w:val="none" w:sz="0" w:space="0" w:color="auto"/>
        <w:right w:val="none" w:sz="0" w:space="0" w:color="auto"/>
      </w:divBdr>
    </w:div>
    <w:div w:id="1447194220">
      <w:bodyDiv w:val="1"/>
      <w:marLeft w:val="0"/>
      <w:marRight w:val="0"/>
      <w:marTop w:val="0"/>
      <w:marBottom w:val="0"/>
      <w:divBdr>
        <w:top w:val="none" w:sz="0" w:space="0" w:color="auto"/>
        <w:left w:val="none" w:sz="0" w:space="0" w:color="auto"/>
        <w:bottom w:val="none" w:sz="0" w:space="0" w:color="auto"/>
        <w:right w:val="none" w:sz="0" w:space="0" w:color="auto"/>
      </w:divBdr>
    </w:div>
    <w:div w:id="1450509252">
      <w:bodyDiv w:val="1"/>
      <w:marLeft w:val="0"/>
      <w:marRight w:val="0"/>
      <w:marTop w:val="0"/>
      <w:marBottom w:val="0"/>
      <w:divBdr>
        <w:top w:val="none" w:sz="0" w:space="0" w:color="auto"/>
        <w:left w:val="none" w:sz="0" w:space="0" w:color="auto"/>
        <w:bottom w:val="none" w:sz="0" w:space="0" w:color="auto"/>
        <w:right w:val="none" w:sz="0" w:space="0" w:color="auto"/>
      </w:divBdr>
    </w:div>
    <w:div w:id="1455247953">
      <w:bodyDiv w:val="1"/>
      <w:marLeft w:val="0"/>
      <w:marRight w:val="0"/>
      <w:marTop w:val="0"/>
      <w:marBottom w:val="0"/>
      <w:divBdr>
        <w:top w:val="none" w:sz="0" w:space="0" w:color="auto"/>
        <w:left w:val="none" w:sz="0" w:space="0" w:color="auto"/>
        <w:bottom w:val="none" w:sz="0" w:space="0" w:color="auto"/>
        <w:right w:val="none" w:sz="0" w:space="0" w:color="auto"/>
      </w:divBdr>
    </w:div>
    <w:div w:id="1469129262">
      <w:bodyDiv w:val="1"/>
      <w:marLeft w:val="0"/>
      <w:marRight w:val="0"/>
      <w:marTop w:val="0"/>
      <w:marBottom w:val="0"/>
      <w:divBdr>
        <w:top w:val="none" w:sz="0" w:space="0" w:color="auto"/>
        <w:left w:val="none" w:sz="0" w:space="0" w:color="auto"/>
        <w:bottom w:val="none" w:sz="0" w:space="0" w:color="auto"/>
        <w:right w:val="none" w:sz="0" w:space="0" w:color="auto"/>
      </w:divBdr>
    </w:div>
    <w:div w:id="1471629063">
      <w:bodyDiv w:val="1"/>
      <w:marLeft w:val="0"/>
      <w:marRight w:val="0"/>
      <w:marTop w:val="0"/>
      <w:marBottom w:val="0"/>
      <w:divBdr>
        <w:top w:val="none" w:sz="0" w:space="0" w:color="auto"/>
        <w:left w:val="none" w:sz="0" w:space="0" w:color="auto"/>
        <w:bottom w:val="none" w:sz="0" w:space="0" w:color="auto"/>
        <w:right w:val="none" w:sz="0" w:space="0" w:color="auto"/>
      </w:divBdr>
    </w:div>
    <w:div w:id="1491093684">
      <w:bodyDiv w:val="1"/>
      <w:marLeft w:val="0"/>
      <w:marRight w:val="0"/>
      <w:marTop w:val="0"/>
      <w:marBottom w:val="0"/>
      <w:divBdr>
        <w:top w:val="none" w:sz="0" w:space="0" w:color="auto"/>
        <w:left w:val="none" w:sz="0" w:space="0" w:color="auto"/>
        <w:bottom w:val="none" w:sz="0" w:space="0" w:color="auto"/>
        <w:right w:val="none" w:sz="0" w:space="0" w:color="auto"/>
      </w:divBdr>
    </w:div>
    <w:div w:id="1495367141">
      <w:bodyDiv w:val="1"/>
      <w:marLeft w:val="0"/>
      <w:marRight w:val="0"/>
      <w:marTop w:val="0"/>
      <w:marBottom w:val="0"/>
      <w:divBdr>
        <w:top w:val="none" w:sz="0" w:space="0" w:color="auto"/>
        <w:left w:val="none" w:sz="0" w:space="0" w:color="auto"/>
        <w:bottom w:val="none" w:sz="0" w:space="0" w:color="auto"/>
        <w:right w:val="none" w:sz="0" w:space="0" w:color="auto"/>
      </w:divBdr>
    </w:div>
    <w:div w:id="1503736177">
      <w:bodyDiv w:val="1"/>
      <w:marLeft w:val="0"/>
      <w:marRight w:val="0"/>
      <w:marTop w:val="0"/>
      <w:marBottom w:val="0"/>
      <w:divBdr>
        <w:top w:val="none" w:sz="0" w:space="0" w:color="auto"/>
        <w:left w:val="none" w:sz="0" w:space="0" w:color="auto"/>
        <w:bottom w:val="none" w:sz="0" w:space="0" w:color="auto"/>
        <w:right w:val="none" w:sz="0" w:space="0" w:color="auto"/>
      </w:divBdr>
    </w:div>
    <w:div w:id="1506625717">
      <w:bodyDiv w:val="1"/>
      <w:marLeft w:val="0"/>
      <w:marRight w:val="0"/>
      <w:marTop w:val="0"/>
      <w:marBottom w:val="0"/>
      <w:divBdr>
        <w:top w:val="none" w:sz="0" w:space="0" w:color="auto"/>
        <w:left w:val="none" w:sz="0" w:space="0" w:color="auto"/>
        <w:bottom w:val="none" w:sz="0" w:space="0" w:color="auto"/>
        <w:right w:val="none" w:sz="0" w:space="0" w:color="auto"/>
      </w:divBdr>
    </w:div>
    <w:div w:id="1514882387">
      <w:bodyDiv w:val="1"/>
      <w:marLeft w:val="0"/>
      <w:marRight w:val="0"/>
      <w:marTop w:val="0"/>
      <w:marBottom w:val="0"/>
      <w:divBdr>
        <w:top w:val="none" w:sz="0" w:space="0" w:color="auto"/>
        <w:left w:val="none" w:sz="0" w:space="0" w:color="auto"/>
        <w:bottom w:val="none" w:sz="0" w:space="0" w:color="auto"/>
        <w:right w:val="none" w:sz="0" w:space="0" w:color="auto"/>
      </w:divBdr>
    </w:div>
    <w:div w:id="1521359794">
      <w:bodyDiv w:val="1"/>
      <w:marLeft w:val="0"/>
      <w:marRight w:val="0"/>
      <w:marTop w:val="0"/>
      <w:marBottom w:val="0"/>
      <w:divBdr>
        <w:top w:val="none" w:sz="0" w:space="0" w:color="auto"/>
        <w:left w:val="none" w:sz="0" w:space="0" w:color="auto"/>
        <w:bottom w:val="none" w:sz="0" w:space="0" w:color="auto"/>
        <w:right w:val="none" w:sz="0" w:space="0" w:color="auto"/>
      </w:divBdr>
    </w:div>
    <w:div w:id="1568687110">
      <w:bodyDiv w:val="1"/>
      <w:marLeft w:val="0"/>
      <w:marRight w:val="0"/>
      <w:marTop w:val="0"/>
      <w:marBottom w:val="0"/>
      <w:divBdr>
        <w:top w:val="none" w:sz="0" w:space="0" w:color="auto"/>
        <w:left w:val="none" w:sz="0" w:space="0" w:color="auto"/>
        <w:bottom w:val="none" w:sz="0" w:space="0" w:color="auto"/>
        <w:right w:val="none" w:sz="0" w:space="0" w:color="auto"/>
      </w:divBdr>
    </w:div>
    <w:div w:id="1571229620">
      <w:bodyDiv w:val="1"/>
      <w:marLeft w:val="0"/>
      <w:marRight w:val="0"/>
      <w:marTop w:val="0"/>
      <w:marBottom w:val="0"/>
      <w:divBdr>
        <w:top w:val="none" w:sz="0" w:space="0" w:color="auto"/>
        <w:left w:val="none" w:sz="0" w:space="0" w:color="auto"/>
        <w:bottom w:val="none" w:sz="0" w:space="0" w:color="auto"/>
        <w:right w:val="none" w:sz="0" w:space="0" w:color="auto"/>
      </w:divBdr>
    </w:div>
    <w:div w:id="1572233164">
      <w:bodyDiv w:val="1"/>
      <w:marLeft w:val="0"/>
      <w:marRight w:val="0"/>
      <w:marTop w:val="0"/>
      <w:marBottom w:val="0"/>
      <w:divBdr>
        <w:top w:val="none" w:sz="0" w:space="0" w:color="auto"/>
        <w:left w:val="none" w:sz="0" w:space="0" w:color="auto"/>
        <w:bottom w:val="none" w:sz="0" w:space="0" w:color="auto"/>
        <w:right w:val="none" w:sz="0" w:space="0" w:color="auto"/>
      </w:divBdr>
    </w:div>
    <w:div w:id="1582369466">
      <w:bodyDiv w:val="1"/>
      <w:marLeft w:val="0"/>
      <w:marRight w:val="0"/>
      <w:marTop w:val="0"/>
      <w:marBottom w:val="0"/>
      <w:divBdr>
        <w:top w:val="none" w:sz="0" w:space="0" w:color="auto"/>
        <w:left w:val="none" w:sz="0" w:space="0" w:color="auto"/>
        <w:bottom w:val="none" w:sz="0" w:space="0" w:color="auto"/>
        <w:right w:val="none" w:sz="0" w:space="0" w:color="auto"/>
      </w:divBdr>
    </w:div>
    <w:div w:id="1601185820">
      <w:bodyDiv w:val="1"/>
      <w:marLeft w:val="0"/>
      <w:marRight w:val="0"/>
      <w:marTop w:val="0"/>
      <w:marBottom w:val="0"/>
      <w:divBdr>
        <w:top w:val="none" w:sz="0" w:space="0" w:color="auto"/>
        <w:left w:val="none" w:sz="0" w:space="0" w:color="auto"/>
        <w:bottom w:val="none" w:sz="0" w:space="0" w:color="auto"/>
        <w:right w:val="none" w:sz="0" w:space="0" w:color="auto"/>
      </w:divBdr>
    </w:div>
    <w:div w:id="1617521567">
      <w:bodyDiv w:val="1"/>
      <w:marLeft w:val="0"/>
      <w:marRight w:val="0"/>
      <w:marTop w:val="0"/>
      <w:marBottom w:val="0"/>
      <w:divBdr>
        <w:top w:val="none" w:sz="0" w:space="0" w:color="auto"/>
        <w:left w:val="none" w:sz="0" w:space="0" w:color="auto"/>
        <w:bottom w:val="none" w:sz="0" w:space="0" w:color="auto"/>
        <w:right w:val="none" w:sz="0" w:space="0" w:color="auto"/>
      </w:divBdr>
    </w:div>
    <w:div w:id="1635520260">
      <w:bodyDiv w:val="1"/>
      <w:marLeft w:val="0"/>
      <w:marRight w:val="0"/>
      <w:marTop w:val="0"/>
      <w:marBottom w:val="0"/>
      <w:divBdr>
        <w:top w:val="none" w:sz="0" w:space="0" w:color="auto"/>
        <w:left w:val="none" w:sz="0" w:space="0" w:color="auto"/>
        <w:bottom w:val="none" w:sz="0" w:space="0" w:color="auto"/>
        <w:right w:val="none" w:sz="0" w:space="0" w:color="auto"/>
      </w:divBdr>
    </w:div>
    <w:div w:id="1651131130">
      <w:bodyDiv w:val="1"/>
      <w:marLeft w:val="0"/>
      <w:marRight w:val="0"/>
      <w:marTop w:val="0"/>
      <w:marBottom w:val="0"/>
      <w:divBdr>
        <w:top w:val="none" w:sz="0" w:space="0" w:color="auto"/>
        <w:left w:val="none" w:sz="0" w:space="0" w:color="auto"/>
        <w:bottom w:val="none" w:sz="0" w:space="0" w:color="auto"/>
        <w:right w:val="none" w:sz="0" w:space="0" w:color="auto"/>
      </w:divBdr>
    </w:div>
    <w:div w:id="1652900542">
      <w:bodyDiv w:val="1"/>
      <w:marLeft w:val="0"/>
      <w:marRight w:val="0"/>
      <w:marTop w:val="0"/>
      <w:marBottom w:val="0"/>
      <w:divBdr>
        <w:top w:val="none" w:sz="0" w:space="0" w:color="auto"/>
        <w:left w:val="none" w:sz="0" w:space="0" w:color="auto"/>
        <w:bottom w:val="none" w:sz="0" w:space="0" w:color="auto"/>
        <w:right w:val="none" w:sz="0" w:space="0" w:color="auto"/>
      </w:divBdr>
    </w:div>
    <w:div w:id="1656299881">
      <w:bodyDiv w:val="1"/>
      <w:marLeft w:val="0"/>
      <w:marRight w:val="0"/>
      <w:marTop w:val="0"/>
      <w:marBottom w:val="0"/>
      <w:divBdr>
        <w:top w:val="none" w:sz="0" w:space="0" w:color="auto"/>
        <w:left w:val="none" w:sz="0" w:space="0" w:color="auto"/>
        <w:bottom w:val="none" w:sz="0" w:space="0" w:color="auto"/>
        <w:right w:val="none" w:sz="0" w:space="0" w:color="auto"/>
      </w:divBdr>
    </w:div>
    <w:div w:id="1671759295">
      <w:bodyDiv w:val="1"/>
      <w:marLeft w:val="0"/>
      <w:marRight w:val="0"/>
      <w:marTop w:val="0"/>
      <w:marBottom w:val="0"/>
      <w:divBdr>
        <w:top w:val="none" w:sz="0" w:space="0" w:color="auto"/>
        <w:left w:val="none" w:sz="0" w:space="0" w:color="auto"/>
        <w:bottom w:val="none" w:sz="0" w:space="0" w:color="auto"/>
        <w:right w:val="none" w:sz="0" w:space="0" w:color="auto"/>
      </w:divBdr>
      <w:divsChild>
        <w:div w:id="1585337002">
          <w:marLeft w:val="0"/>
          <w:marRight w:val="0"/>
          <w:marTop w:val="0"/>
          <w:marBottom w:val="0"/>
          <w:divBdr>
            <w:top w:val="none" w:sz="0" w:space="0" w:color="auto"/>
            <w:left w:val="none" w:sz="0" w:space="0" w:color="auto"/>
            <w:bottom w:val="none" w:sz="0" w:space="0" w:color="auto"/>
            <w:right w:val="none" w:sz="0" w:space="0" w:color="auto"/>
          </w:divBdr>
          <w:divsChild>
            <w:div w:id="17850830">
              <w:marLeft w:val="0"/>
              <w:marRight w:val="0"/>
              <w:marTop w:val="0"/>
              <w:marBottom w:val="0"/>
              <w:divBdr>
                <w:top w:val="none" w:sz="0" w:space="0" w:color="auto"/>
                <w:left w:val="none" w:sz="0" w:space="0" w:color="auto"/>
                <w:bottom w:val="none" w:sz="0" w:space="0" w:color="auto"/>
                <w:right w:val="none" w:sz="0" w:space="0" w:color="auto"/>
              </w:divBdr>
            </w:div>
            <w:div w:id="85852395">
              <w:marLeft w:val="0"/>
              <w:marRight w:val="0"/>
              <w:marTop w:val="0"/>
              <w:marBottom w:val="0"/>
              <w:divBdr>
                <w:top w:val="none" w:sz="0" w:space="0" w:color="auto"/>
                <w:left w:val="none" w:sz="0" w:space="0" w:color="auto"/>
                <w:bottom w:val="none" w:sz="0" w:space="0" w:color="auto"/>
                <w:right w:val="none" w:sz="0" w:space="0" w:color="auto"/>
              </w:divBdr>
            </w:div>
            <w:div w:id="182018819">
              <w:marLeft w:val="0"/>
              <w:marRight w:val="0"/>
              <w:marTop w:val="0"/>
              <w:marBottom w:val="0"/>
              <w:divBdr>
                <w:top w:val="none" w:sz="0" w:space="0" w:color="auto"/>
                <w:left w:val="none" w:sz="0" w:space="0" w:color="auto"/>
                <w:bottom w:val="none" w:sz="0" w:space="0" w:color="auto"/>
                <w:right w:val="none" w:sz="0" w:space="0" w:color="auto"/>
              </w:divBdr>
            </w:div>
            <w:div w:id="190724792">
              <w:marLeft w:val="0"/>
              <w:marRight w:val="0"/>
              <w:marTop w:val="0"/>
              <w:marBottom w:val="0"/>
              <w:divBdr>
                <w:top w:val="none" w:sz="0" w:space="0" w:color="auto"/>
                <w:left w:val="none" w:sz="0" w:space="0" w:color="auto"/>
                <w:bottom w:val="none" w:sz="0" w:space="0" w:color="auto"/>
                <w:right w:val="none" w:sz="0" w:space="0" w:color="auto"/>
              </w:divBdr>
            </w:div>
            <w:div w:id="196624070">
              <w:marLeft w:val="0"/>
              <w:marRight w:val="0"/>
              <w:marTop w:val="0"/>
              <w:marBottom w:val="0"/>
              <w:divBdr>
                <w:top w:val="none" w:sz="0" w:space="0" w:color="auto"/>
                <w:left w:val="none" w:sz="0" w:space="0" w:color="auto"/>
                <w:bottom w:val="none" w:sz="0" w:space="0" w:color="auto"/>
                <w:right w:val="none" w:sz="0" w:space="0" w:color="auto"/>
              </w:divBdr>
            </w:div>
            <w:div w:id="521824396">
              <w:marLeft w:val="0"/>
              <w:marRight w:val="0"/>
              <w:marTop w:val="0"/>
              <w:marBottom w:val="0"/>
              <w:divBdr>
                <w:top w:val="none" w:sz="0" w:space="0" w:color="auto"/>
                <w:left w:val="none" w:sz="0" w:space="0" w:color="auto"/>
                <w:bottom w:val="none" w:sz="0" w:space="0" w:color="auto"/>
                <w:right w:val="none" w:sz="0" w:space="0" w:color="auto"/>
              </w:divBdr>
            </w:div>
            <w:div w:id="577636598">
              <w:marLeft w:val="0"/>
              <w:marRight w:val="0"/>
              <w:marTop w:val="0"/>
              <w:marBottom w:val="0"/>
              <w:divBdr>
                <w:top w:val="none" w:sz="0" w:space="0" w:color="auto"/>
                <w:left w:val="none" w:sz="0" w:space="0" w:color="auto"/>
                <w:bottom w:val="none" w:sz="0" w:space="0" w:color="auto"/>
                <w:right w:val="none" w:sz="0" w:space="0" w:color="auto"/>
              </w:divBdr>
            </w:div>
            <w:div w:id="688222545">
              <w:marLeft w:val="0"/>
              <w:marRight w:val="0"/>
              <w:marTop w:val="0"/>
              <w:marBottom w:val="0"/>
              <w:divBdr>
                <w:top w:val="none" w:sz="0" w:space="0" w:color="auto"/>
                <w:left w:val="none" w:sz="0" w:space="0" w:color="auto"/>
                <w:bottom w:val="none" w:sz="0" w:space="0" w:color="auto"/>
                <w:right w:val="none" w:sz="0" w:space="0" w:color="auto"/>
              </w:divBdr>
            </w:div>
            <w:div w:id="825513516">
              <w:marLeft w:val="0"/>
              <w:marRight w:val="0"/>
              <w:marTop w:val="0"/>
              <w:marBottom w:val="0"/>
              <w:divBdr>
                <w:top w:val="none" w:sz="0" w:space="0" w:color="auto"/>
                <w:left w:val="none" w:sz="0" w:space="0" w:color="auto"/>
                <w:bottom w:val="none" w:sz="0" w:space="0" w:color="auto"/>
                <w:right w:val="none" w:sz="0" w:space="0" w:color="auto"/>
              </w:divBdr>
            </w:div>
            <w:div w:id="887569500">
              <w:marLeft w:val="0"/>
              <w:marRight w:val="0"/>
              <w:marTop w:val="0"/>
              <w:marBottom w:val="0"/>
              <w:divBdr>
                <w:top w:val="none" w:sz="0" w:space="0" w:color="auto"/>
                <w:left w:val="none" w:sz="0" w:space="0" w:color="auto"/>
                <w:bottom w:val="none" w:sz="0" w:space="0" w:color="auto"/>
                <w:right w:val="none" w:sz="0" w:space="0" w:color="auto"/>
              </w:divBdr>
            </w:div>
            <w:div w:id="914970576">
              <w:marLeft w:val="0"/>
              <w:marRight w:val="0"/>
              <w:marTop w:val="0"/>
              <w:marBottom w:val="0"/>
              <w:divBdr>
                <w:top w:val="none" w:sz="0" w:space="0" w:color="auto"/>
                <w:left w:val="none" w:sz="0" w:space="0" w:color="auto"/>
                <w:bottom w:val="none" w:sz="0" w:space="0" w:color="auto"/>
                <w:right w:val="none" w:sz="0" w:space="0" w:color="auto"/>
              </w:divBdr>
            </w:div>
            <w:div w:id="971056337">
              <w:marLeft w:val="0"/>
              <w:marRight w:val="0"/>
              <w:marTop w:val="0"/>
              <w:marBottom w:val="0"/>
              <w:divBdr>
                <w:top w:val="none" w:sz="0" w:space="0" w:color="auto"/>
                <w:left w:val="none" w:sz="0" w:space="0" w:color="auto"/>
                <w:bottom w:val="none" w:sz="0" w:space="0" w:color="auto"/>
                <w:right w:val="none" w:sz="0" w:space="0" w:color="auto"/>
              </w:divBdr>
            </w:div>
            <w:div w:id="1343625053">
              <w:marLeft w:val="0"/>
              <w:marRight w:val="0"/>
              <w:marTop w:val="0"/>
              <w:marBottom w:val="0"/>
              <w:divBdr>
                <w:top w:val="none" w:sz="0" w:space="0" w:color="auto"/>
                <w:left w:val="none" w:sz="0" w:space="0" w:color="auto"/>
                <w:bottom w:val="none" w:sz="0" w:space="0" w:color="auto"/>
                <w:right w:val="none" w:sz="0" w:space="0" w:color="auto"/>
              </w:divBdr>
            </w:div>
            <w:div w:id="1464225437">
              <w:marLeft w:val="0"/>
              <w:marRight w:val="0"/>
              <w:marTop w:val="0"/>
              <w:marBottom w:val="0"/>
              <w:divBdr>
                <w:top w:val="none" w:sz="0" w:space="0" w:color="auto"/>
                <w:left w:val="none" w:sz="0" w:space="0" w:color="auto"/>
                <w:bottom w:val="none" w:sz="0" w:space="0" w:color="auto"/>
                <w:right w:val="none" w:sz="0" w:space="0" w:color="auto"/>
              </w:divBdr>
            </w:div>
            <w:div w:id="1623221629">
              <w:marLeft w:val="0"/>
              <w:marRight w:val="0"/>
              <w:marTop w:val="0"/>
              <w:marBottom w:val="0"/>
              <w:divBdr>
                <w:top w:val="none" w:sz="0" w:space="0" w:color="auto"/>
                <w:left w:val="none" w:sz="0" w:space="0" w:color="auto"/>
                <w:bottom w:val="none" w:sz="0" w:space="0" w:color="auto"/>
                <w:right w:val="none" w:sz="0" w:space="0" w:color="auto"/>
              </w:divBdr>
            </w:div>
            <w:div w:id="1694112444">
              <w:marLeft w:val="0"/>
              <w:marRight w:val="0"/>
              <w:marTop w:val="0"/>
              <w:marBottom w:val="0"/>
              <w:divBdr>
                <w:top w:val="none" w:sz="0" w:space="0" w:color="auto"/>
                <w:left w:val="none" w:sz="0" w:space="0" w:color="auto"/>
                <w:bottom w:val="none" w:sz="0" w:space="0" w:color="auto"/>
                <w:right w:val="none" w:sz="0" w:space="0" w:color="auto"/>
              </w:divBdr>
            </w:div>
            <w:div w:id="1714426253">
              <w:marLeft w:val="0"/>
              <w:marRight w:val="0"/>
              <w:marTop w:val="0"/>
              <w:marBottom w:val="0"/>
              <w:divBdr>
                <w:top w:val="none" w:sz="0" w:space="0" w:color="auto"/>
                <w:left w:val="none" w:sz="0" w:space="0" w:color="auto"/>
                <w:bottom w:val="none" w:sz="0" w:space="0" w:color="auto"/>
                <w:right w:val="none" w:sz="0" w:space="0" w:color="auto"/>
              </w:divBdr>
            </w:div>
            <w:div w:id="1813448231">
              <w:marLeft w:val="0"/>
              <w:marRight w:val="0"/>
              <w:marTop w:val="0"/>
              <w:marBottom w:val="0"/>
              <w:divBdr>
                <w:top w:val="none" w:sz="0" w:space="0" w:color="auto"/>
                <w:left w:val="none" w:sz="0" w:space="0" w:color="auto"/>
                <w:bottom w:val="none" w:sz="0" w:space="0" w:color="auto"/>
                <w:right w:val="none" w:sz="0" w:space="0" w:color="auto"/>
              </w:divBdr>
            </w:div>
            <w:div w:id="1834560985">
              <w:marLeft w:val="0"/>
              <w:marRight w:val="0"/>
              <w:marTop w:val="0"/>
              <w:marBottom w:val="0"/>
              <w:divBdr>
                <w:top w:val="none" w:sz="0" w:space="0" w:color="auto"/>
                <w:left w:val="none" w:sz="0" w:space="0" w:color="auto"/>
                <w:bottom w:val="none" w:sz="0" w:space="0" w:color="auto"/>
                <w:right w:val="none" w:sz="0" w:space="0" w:color="auto"/>
              </w:divBdr>
            </w:div>
            <w:div w:id="1903520700">
              <w:marLeft w:val="0"/>
              <w:marRight w:val="0"/>
              <w:marTop w:val="0"/>
              <w:marBottom w:val="0"/>
              <w:divBdr>
                <w:top w:val="none" w:sz="0" w:space="0" w:color="auto"/>
                <w:left w:val="none" w:sz="0" w:space="0" w:color="auto"/>
                <w:bottom w:val="none" w:sz="0" w:space="0" w:color="auto"/>
                <w:right w:val="none" w:sz="0" w:space="0" w:color="auto"/>
              </w:divBdr>
            </w:div>
            <w:div w:id="2062896537">
              <w:marLeft w:val="0"/>
              <w:marRight w:val="0"/>
              <w:marTop w:val="0"/>
              <w:marBottom w:val="0"/>
              <w:divBdr>
                <w:top w:val="none" w:sz="0" w:space="0" w:color="auto"/>
                <w:left w:val="none" w:sz="0" w:space="0" w:color="auto"/>
                <w:bottom w:val="none" w:sz="0" w:space="0" w:color="auto"/>
                <w:right w:val="none" w:sz="0" w:space="0" w:color="auto"/>
              </w:divBdr>
            </w:div>
            <w:div w:id="213517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88817">
      <w:bodyDiv w:val="1"/>
      <w:marLeft w:val="0"/>
      <w:marRight w:val="0"/>
      <w:marTop w:val="0"/>
      <w:marBottom w:val="0"/>
      <w:divBdr>
        <w:top w:val="none" w:sz="0" w:space="0" w:color="auto"/>
        <w:left w:val="none" w:sz="0" w:space="0" w:color="auto"/>
        <w:bottom w:val="none" w:sz="0" w:space="0" w:color="auto"/>
        <w:right w:val="none" w:sz="0" w:space="0" w:color="auto"/>
      </w:divBdr>
    </w:div>
    <w:div w:id="1717971322">
      <w:bodyDiv w:val="1"/>
      <w:marLeft w:val="0"/>
      <w:marRight w:val="0"/>
      <w:marTop w:val="0"/>
      <w:marBottom w:val="0"/>
      <w:divBdr>
        <w:top w:val="none" w:sz="0" w:space="0" w:color="auto"/>
        <w:left w:val="none" w:sz="0" w:space="0" w:color="auto"/>
        <w:bottom w:val="none" w:sz="0" w:space="0" w:color="auto"/>
        <w:right w:val="none" w:sz="0" w:space="0" w:color="auto"/>
      </w:divBdr>
      <w:divsChild>
        <w:div w:id="1933850387">
          <w:marLeft w:val="0"/>
          <w:marRight w:val="0"/>
          <w:marTop w:val="0"/>
          <w:marBottom w:val="0"/>
          <w:divBdr>
            <w:top w:val="none" w:sz="0" w:space="0" w:color="auto"/>
            <w:left w:val="none" w:sz="0" w:space="0" w:color="auto"/>
            <w:bottom w:val="none" w:sz="0" w:space="0" w:color="auto"/>
            <w:right w:val="none" w:sz="0" w:space="0" w:color="auto"/>
          </w:divBdr>
          <w:divsChild>
            <w:div w:id="44262242">
              <w:marLeft w:val="0"/>
              <w:marRight w:val="0"/>
              <w:marTop w:val="0"/>
              <w:marBottom w:val="0"/>
              <w:divBdr>
                <w:top w:val="none" w:sz="0" w:space="0" w:color="auto"/>
                <w:left w:val="none" w:sz="0" w:space="0" w:color="auto"/>
                <w:bottom w:val="none" w:sz="0" w:space="0" w:color="auto"/>
                <w:right w:val="none" w:sz="0" w:space="0" w:color="auto"/>
              </w:divBdr>
            </w:div>
            <w:div w:id="153764038">
              <w:marLeft w:val="0"/>
              <w:marRight w:val="0"/>
              <w:marTop w:val="0"/>
              <w:marBottom w:val="0"/>
              <w:divBdr>
                <w:top w:val="none" w:sz="0" w:space="0" w:color="auto"/>
                <w:left w:val="none" w:sz="0" w:space="0" w:color="auto"/>
                <w:bottom w:val="none" w:sz="0" w:space="0" w:color="auto"/>
                <w:right w:val="none" w:sz="0" w:space="0" w:color="auto"/>
              </w:divBdr>
            </w:div>
            <w:div w:id="162936124">
              <w:marLeft w:val="0"/>
              <w:marRight w:val="0"/>
              <w:marTop w:val="0"/>
              <w:marBottom w:val="0"/>
              <w:divBdr>
                <w:top w:val="none" w:sz="0" w:space="0" w:color="auto"/>
                <w:left w:val="none" w:sz="0" w:space="0" w:color="auto"/>
                <w:bottom w:val="none" w:sz="0" w:space="0" w:color="auto"/>
                <w:right w:val="none" w:sz="0" w:space="0" w:color="auto"/>
              </w:divBdr>
            </w:div>
            <w:div w:id="208762309">
              <w:marLeft w:val="0"/>
              <w:marRight w:val="0"/>
              <w:marTop w:val="0"/>
              <w:marBottom w:val="0"/>
              <w:divBdr>
                <w:top w:val="none" w:sz="0" w:space="0" w:color="auto"/>
                <w:left w:val="none" w:sz="0" w:space="0" w:color="auto"/>
                <w:bottom w:val="none" w:sz="0" w:space="0" w:color="auto"/>
                <w:right w:val="none" w:sz="0" w:space="0" w:color="auto"/>
              </w:divBdr>
            </w:div>
            <w:div w:id="299455913">
              <w:marLeft w:val="0"/>
              <w:marRight w:val="0"/>
              <w:marTop w:val="0"/>
              <w:marBottom w:val="0"/>
              <w:divBdr>
                <w:top w:val="none" w:sz="0" w:space="0" w:color="auto"/>
                <w:left w:val="none" w:sz="0" w:space="0" w:color="auto"/>
                <w:bottom w:val="none" w:sz="0" w:space="0" w:color="auto"/>
                <w:right w:val="none" w:sz="0" w:space="0" w:color="auto"/>
              </w:divBdr>
            </w:div>
            <w:div w:id="334112067">
              <w:marLeft w:val="0"/>
              <w:marRight w:val="0"/>
              <w:marTop w:val="0"/>
              <w:marBottom w:val="0"/>
              <w:divBdr>
                <w:top w:val="none" w:sz="0" w:space="0" w:color="auto"/>
                <w:left w:val="none" w:sz="0" w:space="0" w:color="auto"/>
                <w:bottom w:val="none" w:sz="0" w:space="0" w:color="auto"/>
                <w:right w:val="none" w:sz="0" w:space="0" w:color="auto"/>
              </w:divBdr>
            </w:div>
            <w:div w:id="503937558">
              <w:marLeft w:val="0"/>
              <w:marRight w:val="0"/>
              <w:marTop w:val="0"/>
              <w:marBottom w:val="0"/>
              <w:divBdr>
                <w:top w:val="none" w:sz="0" w:space="0" w:color="auto"/>
                <w:left w:val="none" w:sz="0" w:space="0" w:color="auto"/>
                <w:bottom w:val="none" w:sz="0" w:space="0" w:color="auto"/>
                <w:right w:val="none" w:sz="0" w:space="0" w:color="auto"/>
              </w:divBdr>
            </w:div>
            <w:div w:id="545990781">
              <w:marLeft w:val="0"/>
              <w:marRight w:val="0"/>
              <w:marTop w:val="0"/>
              <w:marBottom w:val="0"/>
              <w:divBdr>
                <w:top w:val="none" w:sz="0" w:space="0" w:color="auto"/>
                <w:left w:val="none" w:sz="0" w:space="0" w:color="auto"/>
                <w:bottom w:val="none" w:sz="0" w:space="0" w:color="auto"/>
                <w:right w:val="none" w:sz="0" w:space="0" w:color="auto"/>
              </w:divBdr>
            </w:div>
            <w:div w:id="768086540">
              <w:marLeft w:val="0"/>
              <w:marRight w:val="0"/>
              <w:marTop w:val="0"/>
              <w:marBottom w:val="0"/>
              <w:divBdr>
                <w:top w:val="none" w:sz="0" w:space="0" w:color="auto"/>
                <w:left w:val="none" w:sz="0" w:space="0" w:color="auto"/>
                <w:bottom w:val="none" w:sz="0" w:space="0" w:color="auto"/>
                <w:right w:val="none" w:sz="0" w:space="0" w:color="auto"/>
              </w:divBdr>
            </w:div>
            <w:div w:id="844438421">
              <w:marLeft w:val="0"/>
              <w:marRight w:val="0"/>
              <w:marTop w:val="0"/>
              <w:marBottom w:val="0"/>
              <w:divBdr>
                <w:top w:val="none" w:sz="0" w:space="0" w:color="auto"/>
                <w:left w:val="none" w:sz="0" w:space="0" w:color="auto"/>
                <w:bottom w:val="none" w:sz="0" w:space="0" w:color="auto"/>
                <w:right w:val="none" w:sz="0" w:space="0" w:color="auto"/>
              </w:divBdr>
            </w:div>
            <w:div w:id="858935052">
              <w:marLeft w:val="0"/>
              <w:marRight w:val="0"/>
              <w:marTop w:val="0"/>
              <w:marBottom w:val="0"/>
              <w:divBdr>
                <w:top w:val="none" w:sz="0" w:space="0" w:color="auto"/>
                <w:left w:val="none" w:sz="0" w:space="0" w:color="auto"/>
                <w:bottom w:val="none" w:sz="0" w:space="0" w:color="auto"/>
                <w:right w:val="none" w:sz="0" w:space="0" w:color="auto"/>
              </w:divBdr>
            </w:div>
            <w:div w:id="868567047">
              <w:marLeft w:val="0"/>
              <w:marRight w:val="0"/>
              <w:marTop w:val="0"/>
              <w:marBottom w:val="0"/>
              <w:divBdr>
                <w:top w:val="none" w:sz="0" w:space="0" w:color="auto"/>
                <w:left w:val="none" w:sz="0" w:space="0" w:color="auto"/>
                <w:bottom w:val="none" w:sz="0" w:space="0" w:color="auto"/>
                <w:right w:val="none" w:sz="0" w:space="0" w:color="auto"/>
              </w:divBdr>
            </w:div>
            <w:div w:id="987856093">
              <w:marLeft w:val="0"/>
              <w:marRight w:val="0"/>
              <w:marTop w:val="0"/>
              <w:marBottom w:val="0"/>
              <w:divBdr>
                <w:top w:val="none" w:sz="0" w:space="0" w:color="auto"/>
                <w:left w:val="none" w:sz="0" w:space="0" w:color="auto"/>
                <w:bottom w:val="none" w:sz="0" w:space="0" w:color="auto"/>
                <w:right w:val="none" w:sz="0" w:space="0" w:color="auto"/>
              </w:divBdr>
            </w:div>
            <w:div w:id="1032727353">
              <w:marLeft w:val="0"/>
              <w:marRight w:val="0"/>
              <w:marTop w:val="0"/>
              <w:marBottom w:val="0"/>
              <w:divBdr>
                <w:top w:val="none" w:sz="0" w:space="0" w:color="auto"/>
                <w:left w:val="none" w:sz="0" w:space="0" w:color="auto"/>
                <w:bottom w:val="none" w:sz="0" w:space="0" w:color="auto"/>
                <w:right w:val="none" w:sz="0" w:space="0" w:color="auto"/>
              </w:divBdr>
            </w:div>
            <w:div w:id="1132479707">
              <w:marLeft w:val="0"/>
              <w:marRight w:val="0"/>
              <w:marTop w:val="0"/>
              <w:marBottom w:val="0"/>
              <w:divBdr>
                <w:top w:val="none" w:sz="0" w:space="0" w:color="auto"/>
                <w:left w:val="none" w:sz="0" w:space="0" w:color="auto"/>
                <w:bottom w:val="none" w:sz="0" w:space="0" w:color="auto"/>
                <w:right w:val="none" w:sz="0" w:space="0" w:color="auto"/>
              </w:divBdr>
            </w:div>
            <w:div w:id="1362434006">
              <w:marLeft w:val="0"/>
              <w:marRight w:val="0"/>
              <w:marTop w:val="0"/>
              <w:marBottom w:val="0"/>
              <w:divBdr>
                <w:top w:val="none" w:sz="0" w:space="0" w:color="auto"/>
                <w:left w:val="none" w:sz="0" w:space="0" w:color="auto"/>
                <w:bottom w:val="none" w:sz="0" w:space="0" w:color="auto"/>
                <w:right w:val="none" w:sz="0" w:space="0" w:color="auto"/>
              </w:divBdr>
            </w:div>
            <w:div w:id="1372880810">
              <w:marLeft w:val="0"/>
              <w:marRight w:val="0"/>
              <w:marTop w:val="0"/>
              <w:marBottom w:val="0"/>
              <w:divBdr>
                <w:top w:val="none" w:sz="0" w:space="0" w:color="auto"/>
                <w:left w:val="none" w:sz="0" w:space="0" w:color="auto"/>
                <w:bottom w:val="none" w:sz="0" w:space="0" w:color="auto"/>
                <w:right w:val="none" w:sz="0" w:space="0" w:color="auto"/>
              </w:divBdr>
            </w:div>
            <w:div w:id="1377461909">
              <w:marLeft w:val="0"/>
              <w:marRight w:val="0"/>
              <w:marTop w:val="0"/>
              <w:marBottom w:val="0"/>
              <w:divBdr>
                <w:top w:val="none" w:sz="0" w:space="0" w:color="auto"/>
                <w:left w:val="none" w:sz="0" w:space="0" w:color="auto"/>
                <w:bottom w:val="none" w:sz="0" w:space="0" w:color="auto"/>
                <w:right w:val="none" w:sz="0" w:space="0" w:color="auto"/>
              </w:divBdr>
            </w:div>
            <w:div w:id="1389643622">
              <w:marLeft w:val="0"/>
              <w:marRight w:val="0"/>
              <w:marTop w:val="0"/>
              <w:marBottom w:val="0"/>
              <w:divBdr>
                <w:top w:val="none" w:sz="0" w:space="0" w:color="auto"/>
                <w:left w:val="none" w:sz="0" w:space="0" w:color="auto"/>
                <w:bottom w:val="none" w:sz="0" w:space="0" w:color="auto"/>
                <w:right w:val="none" w:sz="0" w:space="0" w:color="auto"/>
              </w:divBdr>
            </w:div>
            <w:div w:id="1405569667">
              <w:marLeft w:val="0"/>
              <w:marRight w:val="0"/>
              <w:marTop w:val="0"/>
              <w:marBottom w:val="0"/>
              <w:divBdr>
                <w:top w:val="none" w:sz="0" w:space="0" w:color="auto"/>
                <w:left w:val="none" w:sz="0" w:space="0" w:color="auto"/>
                <w:bottom w:val="none" w:sz="0" w:space="0" w:color="auto"/>
                <w:right w:val="none" w:sz="0" w:space="0" w:color="auto"/>
              </w:divBdr>
            </w:div>
            <w:div w:id="1432966810">
              <w:marLeft w:val="0"/>
              <w:marRight w:val="0"/>
              <w:marTop w:val="0"/>
              <w:marBottom w:val="0"/>
              <w:divBdr>
                <w:top w:val="none" w:sz="0" w:space="0" w:color="auto"/>
                <w:left w:val="none" w:sz="0" w:space="0" w:color="auto"/>
                <w:bottom w:val="none" w:sz="0" w:space="0" w:color="auto"/>
                <w:right w:val="none" w:sz="0" w:space="0" w:color="auto"/>
              </w:divBdr>
            </w:div>
            <w:div w:id="1491554496">
              <w:marLeft w:val="0"/>
              <w:marRight w:val="0"/>
              <w:marTop w:val="0"/>
              <w:marBottom w:val="0"/>
              <w:divBdr>
                <w:top w:val="none" w:sz="0" w:space="0" w:color="auto"/>
                <w:left w:val="none" w:sz="0" w:space="0" w:color="auto"/>
                <w:bottom w:val="none" w:sz="0" w:space="0" w:color="auto"/>
                <w:right w:val="none" w:sz="0" w:space="0" w:color="auto"/>
              </w:divBdr>
            </w:div>
            <w:div w:id="1506747774">
              <w:marLeft w:val="0"/>
              <w:marRight w:val="0"/>
              <w:marTop w:val="0"/>
              <w:marBottom w:val="0"/>
              <w:divBdr>
                <w:top w:val="none" w:sz="0" w:space="0" w:color="auto"/>
                <w:left w:val="none" w:sz="0" w:space="0" w:color="auto"/>
                <w:bottom w:val="none" w:sz="0" w:space="0" w:color="auto"/>
                <w:right w:val="none" w:sz="0" w:space="0" w:color="auto"/>
              </w:divBdr>
            </w:div>
            <w:div w:id="1509639106">
              <w:marLeft w:val="0"/>
              <w:marRight w:val="0"/>
              <w:marTop w:val="0"/>
              <w:marBottom w:val="0"/>
              <w:divBdr>
                <w:top w:val="none" w:sz="0" w:space="0" w:color="auto"/>
                <w:left w:val="none" w:sz="0" w:space="0" w:color="auto"/>
                <w:bottom w:val="none" w:sz="0" w:space="0" w:color="auto"/>
                <w:right w:val="none" w:sz="0" w:space="0" w:color="auto"/>
              </w:divBdr>
            </w:div>
            <w:div w:id="1521579797">
              <w:marLeft w:val="0"/>
              <w:marRight w:val="0"/>
              <w:marTop w:val="0"/>
              <w:marBottom w:val="0"/>
              <w:divBdr>
                <w:top w:val="none" w:sz="0" w:space="0" w:color="auto"/>
                <w:left w:val="none" w:sz="0" w:space="0" w:color="auto"/>
                <w:bottom w:val="none" w:sz="0" w:space="0" w:color="auto"/>
                <w:right w:val="none" w:sz="0" w:space="0" w:color="auto"/>
              </w:divBdr>
            </w:div>
            <w:div w:id="1530221643">
              <w:marLeft w:val="0"/>
              <w:marRight w:val="0"/>
              <w:marTop w:val="0"/>
              <w:marBottom w:val="0"/>
              <w:divBdr>
                <w:top w:val="none" w:sz="0" w:space="0" w:color="auto"/>
                <w:left w:val="none" w:sz="0" w:space="0" w:color="auto"/>
                <w:bottom w:val="none" w:sz="0" w:space="0" w:color="auto"/>
                <w:right w:val="none" w:sz="0" w:space="0" w:color="auto"/>
              </w:divBdr>
            </w:div>
            <w:div w:id="1543053690">
              <w:marLeft w:val="0"/>
              <w:marRight w:val="0"/>
              <w:marTop w:val="0"/>
              <w:marBottom w:val="0"/>
              <w:divBdr>
                <w:top w:val="none" w:sz="0" w:space="0" w:color="auto"/>
                <w:left w:val="none" w:sz="0" w:space="0" w:color="auto"/>
                <w:bottom w:val="none" w:sz="0" w:space="0" w:color="auto"/>
                <w:right w:val="none" w:sz="0" w:space="0" w:color="auto"/>
              </w:divBdr>
            </w:div>
            <w:div w:id="1613439672">
              <w:marLeft w:val="0"/>
              <w:marRight w:val="0"/>
              <w:marTop w:val="0"/>
              <w:marBottom w:val="0"/>
              <w:divBdr>
                <w:top w:val="none" w:sz="0" w:space="0" w:color="auto"/>
                <w:left w:val="none" w:sz="0" w:space="0" w:color="auto"/>
                <w:bottom w:val="none" w:sz="0" w:space="0" w:color="auto"/>
                <w:right w:val="none" w:sz="0" w:space="0" w:color="auto"/>
              </w:divBdr>
            </w:div>
            <w:div w:id="1620797106">
              <w:marLeft w:val="0"/>
              <w:marRight w:val="0"/>
              <w:marTop w:val="0"/>
              <w:marBottom w:val="0"/>
              <w:divBdr>
                <w:top w:val="none" w:sz="0" w:space="0" w:color="auto"/>
                <w:left w:val="none" w:sz="0" w:space="0" w:color="auto"/>
                <w:bottom w:val="none" w:sz="0" w:space="0" w:color="auto"/>
                <w:right w:val="none" w:sz="0" w:space="0" w:color="auto"/>
              </w:divBdr>
            </w:div>
            <w:div w:id="1669095582">
              <w:marLeft w:val="0"/>
              <w:marRight w:val="0"/>
              <w:marTop w:val="0"/>
              <w:marBottom w:val="0"/>
              <w:divBdr>
                <w:top w:val="none" w:sz="0" w:space="0" w:color="auto"/>
                <w:left w:val="none" w:sz="0" w:space="0" w:color="auto"/>
                <w:bottom w:val="none" w:sz="0" w:space="0" w:color="auto"/>
                <w:right w:val="none" w:sz="0" w:space="0" w:color="auto"/>
              </w:divBdr>
            </w:div>
            <w:div w:id="1759592218">
              <w:marLeft w:val="0"/>
              <w:marRight w:val="0"/>
              <w:marTop w:val="0"/>
              <w:marBottom w:val="0"/>
              <w:divBdr>
                <w:top w:val="none" w:sz="0" w:space="0" w:color="auto"/>
                <w:left w:val="none" w:sz="0" w:space="0" w:color="auto"/>
                <w:bottom w:val="none" w:sz="0" w:space="0" w:color="auto"/>
                <w:right w:val="none" w:sz="0" w:space="0" w:color="auto"/>
              </w:divBdr>
            </w:div>
            <w:div w:id="1791169012">
              <w:marLeft w:val="0"/>
              <w:marRight w:val="0"/>
              <w:marTop w:val="0"/>
              <w:marBottom w:val="0"/>
              <w:divBdr>
                <w:top w:val="none" w:sz="0" w:space="0" w:color="auto"/>
                <w:left w:val="none" w:sz="0" w:space="0" w:color="auto"/>
                <w:bottom w:val="none" w:sz="0" w:space="0" w:color="auto"/>
                <w:right w:val="none" w:sz="0" w:space="0" w:color="auto"/>
              </w:divBdr>
            </w:div>
            <w:div w:id="1801848797">
              <w:marLeft w:val="0"/>
              <w:marRight w:val="0"/>
              <w:marTop w:val="0"/>
              <w:marBottom w:val="0"/>
              <w:divBdr>
                <w:top w:val="none" w:sz="0" w:space="0" w:color="auto"/>
                <w:left w:val="none" w:sz="0" w:space="0" w:color="auto"/>
                <w:bottom w:val="none" w:sz="0" w:space="0" w:color="auto"/>
                <w:right w:val="none" w:sz="0" w:space="0" w:color="auto"/>
              </w:divBdr>
            </w:div>
            <w:div w:id="1886403978">
              <w:marLeft w:val="0"/>
              <w:marRight w:val="0"/>
              <w:marTop w:val="0"/>
              <w:marBottom w:val="0"/>
              <w:divBdr>
                <w:top w:val="none" w:sz="0" w:space="0" w:color="auto"/>
                <w:left w:val="none" w:sz="0" w:space="0" w:color="auto"/>
                <w:bottom w:val="none" w:sz="0" w:space="0" w:color="auto"/>
                <w:right w:val="none" w:sz="0" w:space="0" w:color="auto"/>
              </w:divBdr>
            </w:div>
            <w:div w:id="1907687760">
              <w:marLeft w:val="0"/>
              <w:marRight w:val="0"/>
              <w:marTop w:val="0"/>
              <w:marBottom w:val="0"/>
              <w:divBdr>
                <w:top w:val="none" w:sz="0" w:space="0" w:color="auto"/>
                <w:left w:val="none" w:sz="0" w:space="0" w:color="auto"/>
                <w:bottom w:val="none" w:sz="0" w:space="0" w:color="auto"/>
                <w:right w:val="none" w:sz="0" w:space="0" w:color="auto"/>
              </w:divBdr>
            </w:div>
            <w:div w:id="1919364850">
              <w:marLeft w:val="0"/>
              <w:marRight w:val="0"/>
              <w:marTop w:val="0"/>
              <w:marBottom w:val="0"/>
              <w:divBdr>
                <w:top w:val="none" w:sz="0" w:space="0" w:color="auto"/>
                <w:left w:val="none" w:sz="0" w:space="0" w:color="auto"/>
                <w:bottom w:val="none" w:sz="0" w:space="0" w:color="auto"/>
                <w:right w:val="none" w:sz="0" w:space="0" w:color="auto"/>
              </w:divBdr>
            </w:div>
            <w:div w:id="1942908175">
              <w:marLeft w:val="0"/>
              <w:marRight w:val="0"/>
              <w:marTop w:val="0"/>
              <w:marBottom w:val="0"/>
              <w:divBdr>
                <w:top w:val="none" w:sz="0" w:space="0" w:color="auto"/>
                <w:left w:val="none" w:sz="0" w:space="0" w:color="auto"/>
                <w:bottom w:val="none" w:sz="0" w:space="0" w:color="auto"/>
                <w:right w:val="none" w:sz="0" w:space="0" w:color="auto"/>
              </w:divBdr>
            </w:div>
            <w:div w:id="1954045991">
              <w:marLeft w:val="0"/>
              <w:marRight w:val="0"/>
              <w:marTop w:val="0"/>
              <w:marBottom w:val="0"/>
              <w:divBdr>
                <w:top w:val="none" w:sz="0" w:space="0" w:color="auto"/>
                <w:left w:val="none" w:sz="0" w:space="0" w:color="auto"/>
                <w:bottom w:val="none" w:sz="0" w:space="0" w:color="auto"/>
                <w:right w:val="none" w:sz="0" w:space="0" w:color="auto"/>
              </w:divBdr>
            </w:div>
            <w:div w:id="2070612263">
              <w:marLeft w:val="0"/>
              <w:marRight w:val="0"/>
              <w:marTop w:val="0"/>
              <w:marBottom w:val="0"/>
              <w:divBdr>
                <w:top w:val="none" w:sz="0" w:space="0" w:color="auto"/>
                <w:left w:val="none" w:sz="0" w:space="0" w:color="auto"/>
                <w:bottom w:val="none" w:sz="0" w:space="0" w:color="auto"/>
                <w:right w:val="none" w:sz="0" w:space="0" w:color="auto"/>
              </w:divBdr>
            </w:div>
            <w:div w:id="211061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9259">
      <w:bodyDiv w:val="1"/>
      <w:marLeft w:val="0"/>
      <w:marRight w:val="0"/>
      <w:marTop w:val="0"/>
      <w:marBottom w:val="0"/>
      <w:divBdr>
        <w:top w:val="none" w:sz="0" w:space="0" w:color="auto"/>
        <w:left w:val="none" w:sz="0" w:space="0" w:color="auto"/>
        <w:bottom w:val="none" w:sz="0" w:space="0" w:color="auto"/>
        <w:right w:val="none" w:sz="0" w:space="0" w:color="auto"/>
      </w:divBdr>
    </w:div>
    <w:div w:id="1732578483">
      <w:bodyDiv w:val="1"/>
      <w:marLeft w:val="0"/>
      <w:marRight w:val="0"/>
      <w:marTop w:val="0"/>
      <w:marBottom w:val="0"/>
      <w:divBdr>
        <w:top w:val="none" w:sz="0" w:space="0" w:color="auto"/>
        <w:left w:val="none" w:sz="0" w:space="0" w:color="auto"/>
        <w:bottom w:val="none" w:sz="0" w:space="0" w:color="auto"/>
        <w:right w:val="none" w:sz="0" w:space="0" w:color="auto"/>
      </w:divBdr>
    </w:div>
    <w:div w:id="1739668980">
      <w:bodyDiv w:val="1"/>
      <w:marLeft w:val="0"/>
      <w:marRight w:val="0"/>
      <w:marTop w:val="0"/>
      <w:marBottom w:val="0"/>
      <w:divBdr>
        <w:top w:val="none" w:sz="0" w:space="0" w:color="auto"/>
        <w:left w:val="none" w:sz="0" w:space="0" w:color="auto"/>
        <w:bottom w:val="none" w:sz="0" w:space="0" w:color="auto"/>
        <w:right w:val="none" w:sz="0" w:space="0" w:color="auto"/>
      </w:divBdr>
    </w:div>
    <w:div w:id="1744448376">
      <w:bodyDiv w:val="1"/>
      <w:marLeft w:val="0"/>
      <w:marRight w:val="0"/>
      <w:marTop w:val="0"/>
      <w:marBottom w:val="0"/>
      <w:divBdr>
        <w:top w:val="none" w:sz="0" w:space="0" w:color="auto"/>
        <w:left w:val="none" w:sz="0" w:space="0" w:color="auto"/>
        <w:bottom w:val="none" w:sz="0" w:space="0" w:color="auto"/>
        <w:right w:val="none" w:sz="0" w:space="0" w:color="auto"/>
      </w:divBdr>
    </w:div>
    <w:div w:id="1747874725">
      <w:bodyDiv w:val="1"/>
      <w:marLeft w:val="0"/>
      <w:marRight w:val="0"/>
      <w:marTop w:val="0"/>
      <w:marBottom w:val="0"/>
      <w:divBdr>
        <w:top w:val="none" w:sz="0" w:space="0" w:color="auto"/>
        <w:left w:val="none" w:sz="0" w:space="0" w:color="auto"/>
        <w:bottom w:val="none" w:sz="0" w:space="0" w:color="auto"/>
        <w:right w:val="none" w:sz="0" w:space="0" w:color="auto"/>
      </w:divBdr>
    </w:div>
    <w:div w:id="1753313846">
      <w:bodyDiv w:val="1"/>
      <w:marLeft w:val="0"/>
      <w:marRight w:val="0"/>
      <w:marTop w:val="0"/>
      <w:marBottom w:val="0"/>
      <w:divBdr>
        <w:top w:val="none" w:sz="0" w:space="0" w:color="auto"/>
        <w:left w:val="none" w:sz="0" w:space="0" w:color="auto"/>
        <w:bottom w:val="none" w:sz="0" w:space="0" w:color="auto"/>
        <w:right w:val="none" w:sz="0" w:space="0" w:color="auto"/>
      </w:divBdr>
    </w:div>
    <w:div w:id="1759986075">
      <w:bodyDiv w:val="1"/>
      <w:marLeft w:val="0"/>
      <w:marRight w:val="0"/>
      <w:marTop w:val="0"/>
      <w:marBottom w:val="0"/>
      <w:divBdr>
        <w:top w:val="none" w:sz="0" w:space="0" w:color="auto"/>
        <w:left w:val="none" w:sz="0" w:space="0" w:color="auto"/>
        <w:bottom w:val="none" w:sz="0" w:space="0" w:color="auto"/>
        <w:right w:val="none" w:sz="0" w:space="0" w:color="auto"/>
      </w:divBdr>
    </w:div>
    <w:div w:id="1774476531">
      <w:bodyDiv w:val="1"/>
      <w:marLeft w:val="0"/>
      <w:marRight w:val="0"/>
      <w:marTop w:val="0"/>
      <w:marBottom w:val="0"/>
      <w:divBdr>
        <w:top w:val="none" w:sz="0" w:space="0" w:color="auto"/>
        <w:left w:val="none" w:sz="0" w:space="0" w:color="auto"/>
        <w:bottom w:val="none" w:sz="0" w:space="0" w:color="auto"/>
        <w:right w:val="none" w:sz="0" w:space="0" w:color="auto"/>
      </w:divBdr>
    </w:div>
    <w:div w:id="1803380882">
      <w:bodyDiv w:val="1"/>
      <w:marLeft w:val="0"/>
      <w:marRight w:val="0"/>
      <w:marTop w:val="0"/>
      <w:marBottom w:val="0"/>
      <w:divBdr>
        <w:top w:val="none" w:sz="0" w:space="0" w:color="auto"/>
        <w:left w:val="none" w:sz="0" w:space="0" w:color="auto"/>
        <w:bottom w:val="none" w:sz="0" w:space="0" w:color="auto"/>
        <w:right w:val="none" w:sz="0" w:space="0" w:color="auto"/>
      </w:divBdr>
    </w:div>
    <w:div w:id="1807964711">
      <w:bodyDiv w:val="1"/>
      <w:marLeft w:val="0"/>
      <w:marRight w:val="0"/>
      <w:marTop w:val="0"/>
      <w:marBottom w:val="0"/>
      <w:divBdr>
        <w:top w:val="none" w:sz="0" w:space="0" w:color="auto"/>
        <w:left w:val="none" w:sz="0" w:space="0" w:color="auto"/>
        <w:bottom w:val="none" w:sz="0" w:space="0" w:color="auto"/>
        <w:right w:val="none" w:sz="0" w:space="0" w:color="auto"/>
      </w:divBdr>
    </w:div>
    <w:div w:id="1839154013">
      <w:bodyDiv w:val="1"/>
      <w:marLeft w:val="0"/>
      <w:marRight w:val="0"/>
      <w:marTop w:val="0"/>
      <w:marBottom w:val="0"/>
      <w:divBdr>
        <w:top w:val="none" w:sz="0" w:space="0" w:color="auto"/>
        <w:left w:val="none" w:sz="0" w:space="0" w:color="auto"/>
        <w:bottom w:val="none" w:sz="0" w:space="0" w:color="auto"/>
        <w:right w:val="none" w:sz="0" w:space="0" w:color="auto"/>
      </w:divBdr>
    </w:div>
    <w:div w:id="1848981455">
      <w:bodyDiv w:val="1"/>
      <w:marLeft w:val="0"/>
      <w:marRight w:val="0"/>
      <w:marTop w:val="0"/>
      <w:marBottom w:val="0"/>
      <w:divBdr>
        <w:top w:val="none" w:sz="0" w:space="0" w:color="auto"/>
        <w:left w:val="none" w:sz="0" w:space="0" w:color="auto"/>
        <w:bottom w:val="none" w:sz="0" w:space="0" w:color="auto"/>
        <w:right w:val="none" w:sz="0" w:space="0" w:color="auto"/>
      </w:divBdr>
    </w:div>
    <w:div w:id="1855729362">
      <w:bodyDiv w:val="1"/>
      <w:marLeft w:val="0"/>
      <w:marRight w:val="0"/>
      <w:marTop w:val="0"/>
      <w:marBottom w:val="0"/>
      <w:divBdr>
        <w:top w:val="none" w:sz="0" w:space="0" w:color="auto"/>
        <w:left w:val="none" w:sz="0" w:space="0" w:color="auto"/>
        <w:bottom w:val="none" w:sz="0" w:space="0" w:color="auto"/>
        <w:right w:val="none" w:sz="0" w:space="0" w:color="auto"/>
      </w:divBdr>
    </w:div>
    <w:div w:id="1885173337">
      <w:bodyDiv w:val="1"/>
      <w:marLeft w:val="0"/>
      <w:marRight w:val="0"/>
      <w:marTop w:val="0"/>
      <w:marBottom w:val="0"/>
      <w:divBdr>
        <w:top w:val="none" w:sz="0" w:space="0" w:color="auto"/>
        <w:left w:val="none" w:sz="0" w:space="0" w:color="auto"/>
        <w:bottom w:val="none" w:sz="0" w:space="0" w:color="auto"/>
        <w:right w:val="none" w:sz="0" w:space="0" w:color="auto"/>
      </w:divBdr>
      <w:divsChild>
        <w:div w:id="677316711">
          <w:marLeft w:val="0"/>
          <w:marRight w:val="0"/>
          <w:marTop w:val="0"/>
          <w:marBottom w:val="0"/>
          <w:divBdr>
            <w:top w:val="none" w:sz="0" w:space="0" w:color="auto"/>
            <w:left w:val="none" w:sz="0" w:space="0" w:color="auto"/>
            <w:bottom w:val="none" w:sz="0" w:space="0" w:color="auto"/>
            <w:right w:val="none" w:sz="0" w:space="0" w:color="auto"/>
          </w:divBdr>
          <w:divsChild>
            <w:div w:id="37097157">
              <w:marLeft w:val="0"/>
              <w:marRight w:val="0"/>
              <w:marTop w:val="0"/>
              <w:marBottom w:val="0"/>
              <w:divBdr>
                <w:top w:val="none" w:sz="0" w:space="0" w:color="auto"/>
                <w:left w:val="none" w:sz="0" w:space="0" w:color="auto"/>
                <w:bottom w:val="none" w:sz="0" w:space="0" w:color="auto"/>
                <w:right w:val="none" w:sz="0" w:space="0" w:color="auto"/>
              </w:divBdr>
              <w:divsChild>
                <w:div w:id="13868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180922">
      <w:bodyDiv w:val="1"/>
      <w:marLeft w:val="0"/>
      <w:marRight w:val="0"/>
      <w:marTop w:val="0"/>
      <w:marBottom w:val="0"/>
      <w:divBdr>
        <w:top w:val="none" w:sz="0" w:space="0" w:color="auto"/>
        <w:left w:val="none" w:sz="0" w:space="0" w:color="auto"/>
        <w:bottom w:val="none" w:sz="0" w:space="0" w:color="auto"/>
        <w:right w:val="none" w:sz="0" w:space="0" w:color="auto"/>
      </w:divBdr>
    </w:div>
    <w:div w:id="1975333428">
      <w:bodyDiv w:val="1"/>
      <w:marLeft w:val="0"/>
      <w:marRight w:val="0"/>
      <w:marTop w:val="0"/>
      <w:marBottom w:val="0"/>
      <w:divBdr>
        <w:top w:val="none" w:sz="0" w:space="0" w:color="auto"/>
        <w:left w:val="none" w:sz="0" w:space="0" w:color="auto"/>
        <w:bottom w:val="none" w:sz="0" w:space="0" w:color="auto"/>
        <w:right w:val="none" w:sz="0" w:space="0" w:color="auto"/>
      </w:divBdr>
    </w:div>
    <w:div w:id="1979333960">
      <w:bodyDiv w:val="1"/>
      <w:marLeft w:val="0"/>
      <w:marRight w:val="0"/>
      <w:marTop w:val="0"/>
      <w:marBottom w:val="0"/>
      <w:divBdr>
        <w:top w:val="none" w:sz="0" w:space="0" w:color="auto"/>
        <w:left w:val="none" w:sz="0" w:space="0" w:color="auto"/>
        <w:bottom w:val="none" w:sz="0" w:space="0" w:color="auto"/>
        <w:right w:val="none" w:sz="0" w:space="0" w:color="auto"/>
      </w:divBdr>
      <w:divsChild>
        <w:div w:id="1206605129">
          <w:marLeft w:val="0"/>
          <w:marRight w:val="0"/>
          <w:marTop w:val="0"/>
          <w:marBottom w:val="0"/>
          <w:divBdr>
            <w:top w:val="none" w:sz="0" w:space="0" w:color="auto"/>
            <w:left w:val="none" w:sz="0" w:space="0" w:color="auto"/>
            <w:bottom w:val="none" w:sz="0" w:space="0" w:color="auto"/>
            <w:right w:val="none" w:sz="0" w:space="0" w:color="auto"/>
          </w:divBdr>
          <w:divsChild>
            <w:div w:id="271667591">
              <w:marLeft w:val="0"/>
              <w:marRight w:val="0"/>
              <w:marTop w:val="0"/>
              <w:marBottom w:val="0"/>
              <w:divBdr>
                <w:top w:val="none" w:sz="0" w:space="0" w:color="auto"/>
                <w:left w:val="none" w:sz="0" w:space="0" w:color="auto"/>
                <w:bottom w:val="none" w:sz="0" w:space="0" w:color="auto"/>
                <w:right w:val="none" w:sz="0" w:space="0" w:color="auto"/>
              </w:divBdr>
              <w:divsChild>
                <w:div w:id="6827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799604">
      <w:bodyDiv w:val="1"/>
      <w:marLeft w:val="0"/>
      <w:marRight w:val="0"/>
      <w:marTop w:val="0"/>
      <w:marBottom w:val="0"/>
      <w:divBdr>
        <w:top w:val="none" w:sz="0" w:space="0" w:color="auto"/>
        <w:left w:val="none" w:sz="0" w:space="0" w:color="auto"/>
        <w:bottom w:val="none" w:sz="0" w:space="0" w:color="auto"/>
        <w:right w:val="none" w:sz="0" w:space="0" w:color="auto"/>
      </w:divBdr>
    </w:div>
    <w:div w:id="2026787617">
      <w:bodyDiv w:val="1"/>
      <w:marLeft w:val="0"/>
      <w:marRight w:val="0"/>
      <w:marTop w:val="0"/>
      <w:marBottom w:val="0"/>
      <w:divBdr>
        <w:top w:val="none" w:sz="0" w:space="0" w:color="auto"/>
        <w:left w:val="none" w:sz="0" w:space="0" w:color="auto"/>
        <w:bottom w:val="none" w:sz="0" w:space="0" w:color="auto"/>
        <w:right w:val="none" w:sz="0" w:space="0" w:color="auto"/>
      </w:divBdr>
    </w:div>
    <w:div w:id="2050180885">
      <w:bodyDiv w:val="1"/>
      <w:marLeft w:val="0"/>
      <w:marRight w:val="0"/>
      <w:marTop w:val="0"/>
      <w:marBottom w:val="0"/>
      <w:divBdr>
        <w:top w:val="none" w:sz="0" w:space="0" w:color="auto"/>
        <w:left w:val="none" w:sz="0" w:space="0" w:color="auto"/>
        <w:bottom w:val="none" w:sz="0" w:space="0" w:color="auto"/>
        <w:right w:val="none" w:sz="0" w:space="0" w:color="auto"/>
      </w:divBdr>
    </w:div>
    <w:div w:id="2061244490">
      <w:bodyDiv w:val="1"/>
      <w:marLeft w:val="0"/>
      <w:marRight w:val="0"/>
      <w:marTop w:val="0"/>
      <w:marBottom w:val="0"/>
      <w:divBdr>
        <w:top w:val="none" w:sz="0" w:space="0" w:color="auto"/>
        <w:left w:val="none" w:sz="0" w:space="0" w:color="auto"/>
        <w:bottom w:val="none" w:sz="0" w:space="0" w:color="auto"/>
        <w:right w:val="none" w:sz="0" w:space="0" w:color="auto"/>
      </w:divBdr>
    </w:div>
    <w:div w:id="2064719903">
      <w:bodyDiv w:val="1"/>
      <w:marLeft w:val="0"/>
      <w:marRight w:val="0"/>
      <w:marTop w:val="0"/>
      <w:marBottom w:val="0"/>
      <w:divBdr>
        <w:top w:val="none" w:sz="0" w:space="0" w:color="auto"/>
        <w:left w:val="none" w:sz="0" w:space="0" w:color="auto"/>
        <w:bottom w:val="none" w:sz="0" w:space="0" w:color="auto"/>
        <w:right w:val="none" w:sz="0" w:space="0" w:color="auto"/>
      </w:divBdr>
    </w:div>
    <w:div w:id="2071727478">
      <w:bodyDiv w:val="1"/>
      <w:marLeft w:val="0"/>
      <w:marRight w:val="0"/>
      <w:marTop w:val="0"/>
      <w:marBottom w:val="0"/>
      <w:divBdr>
        <w:top w:val="none" w:sz="0" w:space="0" w:color="auto"/>
        <w:left w:val="none" w:sz="0" w:space="0" w:color="auto"/>
        <w:bottom w:val="none" w:sz="0" w:space="0" w:color="auto"/>
        <w:right w:val="none" w:sz="0" w:space="0" w:color="auto"/>
      </w:divBdr>
    </w:div>
    <w:div w:id="2072459488">
      <w:bodyDiv w:val="1"/>
      <w:marLeft w:val="0"/>
      <w:marRight w:val="0"/>
      <w:marTop w:val="0"/>
      <w:marBottom w:val="0"/>
      <w:divBdr>
        <w:top w:val="none" w:sz="0" w:space="0" w:color="auto"/>
        <w:left w:val="none" w:sz="0" w:space="0" w:color="auto"/>
        <w:bottom w:val="none" w:sz="0" w:space="0" w:color="auto"/>
        <w:right w:val="none" w:sz="0" w:space="0" w:color="auto"/>
      </w:divBdr>
    </w:div>
    <w:div w:id="2072999588">
      <w:bodyDiv w:val="1"/>
      <w:marLeft w:val="0"/>
      <w:marRight w:val="0"/>
      <w:marTop w:val="0"/>
      <w:marBottom w:val="0"/>
      <w:divBdr>
        <w:top w:val="none" w:sz="0" w:space="0" w:color="auto"/>
        <w:left w:val="none" w:sz="0" w:space="0" w:color="auto"/>
        <w:bottom w:val="none" w:sz="0" w:space="0" w:color="auto"/>
        <w:right w:val="none" w:sz="0" w:space="0" w:color="auto"/>
      </w:divBdr>
    </w:div>
    <w:div w:id="2074114096">
      <w:bodyDiv w:val="1"/>
      <w:marLeft w:val="0"/>
      <w:marRight w:val="0"/>
      <w:marTop w:val="0"/>
      <w:marBottom w:val="0"/>
      <w:divBdr>
        <w:top w:val="none" w:sz="0" w:space="0" w:color="auto"/>
        <w:left w:val="none" w:sz="0" w:space="0" w:color="auto"/>
        <w:bottom w:val="none" w:sz="0" w:space="0" w:color="auto"/>
        <w:right w:val="none" w:sz="0" w:space="0" w:color="auto"/>
      </w:divBdr>
    </w:div>
    <w:div w:id="2076396908">
      <w:bodyDiv w:val="1"/>
      <w:marLeft w:val="0"/>
      <w:marRight w:val="0"/>
      <w:marTop w:val="0"/>
      <w:marBottom w:val="0"/>
      <w:divBdr>
        <w:top w:val="none" w:sz="0" w:space="0" w:color="auto"/>
        <w:left w:val="none" w:sz="0" w:space="0" w:color="auto"/>
        <w:bottom w:val="none" w:sz="0" w:space="0" w:color="auto"/>
        <w:right w:val="none" w:sz="0" w:space="0" w:color="auto"/>
      </w:divBdr>
    </w:div>
    <w:div w:id="2094206606">
      <w:bodyDiv w:val="1"/>
      <w:marLeft w:val="0"/>
      <w:marRight w:val="0"/>
      <w:marTop w:val="0"/>
      <w:marBottom w:val="0"/>
      <w:divBdr>
        <w:top w:val="none" w:sz="0" w:space="0" w:color="auto"/>
        <w:left w:val="none" w:sz="0" w:space="0" w:color="auto"/>
        <w:bottom w:val="none" w:sz="0" w:space="0" w:color="auto"/>
        <w:right w:val="none" w:sz="0" w:space="0" w:color="auto"/>
      </w:divBdr>
    </w:div>
    <w:div w:id="2101681032">
      <w:bodyDiv w:val="1"/>
      <w:marLeft w:val="0"/>
      <w:marRight w:val="0"/>
      <w:marTop w:val="0"/>
      <w:marBottom w:val="0"/>
      <w:divBdr>
        <w:top w:val="none" w:sz="0" w:space="0" w:color="auto"/>
        <w:left w:val="none" w:sz="0" w:space="0" w:color="auto"/>
        <w:bottom w:val="none" w:sz="0" w:space="0" w:color="auto"/>
        <w:right w:val="none" w:sz="0" w:space="0" w:color="auto"/>
      </w:divBdr>
    </w:div>
    <w:div w:id="2107915859">
      <w:bodyDiv w:val="1"/>
      <w:marLeft w:val="0"/>
      <w:marRight w:val="0"/>
      <w:marTop w:val="0"/>
      <w:marBottom w:val="0"/>
      <w:divBdr>
        <w:top w:val="none" w:sz="0" w:space="0" w:color="auto"/>
        <w:left w:val="none" w:sz="0" w:space="0" w:color="auto"/>
        <w:bottom w:val="none" w:sz="0" w:space="0" w:color="auto"/>
        <w:right w:val="none" w:sz="0" w:space="0" w:color="auto"/>
      </w:divBdr>
      <w:divsChild>
        <w:div w:id="1638729331">
          <w:marLeft w:val="0"/>
          <w:marRight w:val="0"/>
          <w:marTop w:val="0"/>
          <w:marBottom w:val="0"/>
          <w:divBdr>
            <w:top w:val="none" w:sz="0" w:space="0" w:color="auto"/>
            <w:left w:val="none" w:sz="0" w:space="0" w:color="auto"/>
            <w:bottom w:val="none" w:sz="0" w:space="0" w:color="auto"/>
            <w:right w:val="none" w:sz="0" w:space="0" w:color="auto"/>
          </w:divBdr>
          <w:divsChild>
            <w:div w:id="219682403">
              <w:marLeft w:val="0"/>
              <w:marRight w:val="0"/>
              <w:marTop w:val="0"/>
              <w:marBottom w:val="0"/>
              <w:divBdr>
                <w:top w:val="none" w:sz="0" w:space="0" w:color="auto"/>
                <w:left w:val="none" w:sz="0" w:space="0" w:color="auto"/>
                <w:bottom w:val="none" w:sz="0" w:space="0" w:color="auto"/>
                <w:right w:val="none" w:sz="0" w:space="0" w:color="auto"/>
              </w:divBdr>
              <w:divsChild>
                <w:div w:id="11174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79464">
      <w:bodyDiv w:val="1"/>
      <w:marLeft w:val="0"/>
      <w:marRight w:val="0"/>
      <w:marTop w:val="0"/>
      <w:marBottom w:val="0"/>
      <w:divBdr>
        <w:top w:val="none" w:sz="0" w:space="0" w:color="auto"/>
        <w:left w:val="none" w:sz="0" w:space="0" w:color="auto"/>
        <w:bottom w:val="none" w:sz="0" w:space="0" w:color="auto"/>
        <w:right w:val="none" w:sz="0" w:space="0" w:color="auto"/>
      </w:divBdr>
    </w:div>
    <w:div w:id="2116123597">
      <w:bodyDiv w:val="1"/>
      <w:marLeft w:val="0"/>
      <w:marRight w:val="0"/>
      <w:marTop w:val="0"/>
      <w:marBottom w:val="0"/>
      <w:divBdr>
        <w:top w:val="none" w:sz="0" w:space="0" w:color="auto"/>
        <w:left w:val="none" w:sz="0" w:space="0" w:color="auto"/>
        <w:bottom w:val="none" w:sz="0" w:space="0" w:color="auto"/>
        <w:right w:val="none" w:sz="0" w:space="0" w:color="auto"/>
      </w:divBdr>
      <w:divsChild>
        <w:div w:id="427695815">
          <w:marLeft w:val="0"/>
          <w:marRight w:val="0"/>
          <w:marTop w:val="0"/>
          <w:marBottom w:val="0"/>
          <w:divBdr>
            <w:top w:val="none" w:sz="0" w:space="0" w:color="auto"/>
            <w:left w:val="none" w:sz="0" w:space="0" w:color="auto"/>
            <w:bottom w:val="none" w:sz="0" w:space="0" w:color="auto"/>
            <w:right w:val="none" w:sz="0" w:space="0" w:color="auto"/>
          </w:divBdr>
        </w:div>
        <w:div w:id="437220669">
          <w:marLeft w:val="0"/>
          <w:marRight w:val="0"/>
          <w:marTop w:val="0"/>
          <w:marBottom w:val="0"/>
          <w:divBdr>
            <w:top w:val="none" w:sz="0" w:space="0" w:color="auto"/>
            <w:left w:val="none" w:sz="0" w:space="0" w:color="auto"/>
            <w:bottom w:val="none" w:sz="0" w:space="0" w:color="auto"/>
            <w:right w:val="none" w:sz="0" w:space="0" w:color="auto"/>
          </w:divBdr>
        </w:div>
        <w:div w:id="500513278">
          <w:marLeft w:val="0"/>
          <w:marRight w:val="0"/>
          <w:marTop w:val="0"/>
          <w:marBottom w:val="0"/>
          <w:divBdr>
            <w:top w:val="none" w:sz="0" w:space="0" w:color="auto"/>
            <w:left w:val="none" w:sz="0" w:space="0" w:color="auto"/>
            <w:bottom w:val="none" w:sz="0" w:space="0" w:color="auto"/>
            <w:right w:val="none" w:sz="0" w:space="0" w:color="auto"/>
          </w:divBdr>
        </w:div>
        <w:div w:id="536546031">
          <w:marLeft w:val="0"/>
          <w:marRight w:val="0"/>
          <w:marTop w:val="0"/>
          <w:marBottom w:val="0"/>
          <w:divBdr>
            <w:top w:val="none" w:sz="0" w:space="0" w:color="auto"/>
            <w:left w:val="none" w:sz="0" w:space="0" w:color="auto"/>
            <w:bottom w:val="none" w:sz="0" w:space="0" w:color="auto"/>
            <w:right w:val="none" w:sz="0" w:space="0" w:color="auto"/>
          </w:divBdr>
        </w:div>
        <w:div w:id="755514443">
          <w:marLeft w:val="0"/>
          <w:marRight w:val="0"/>
          <w:marTop w:val="0"/>
          <w:marBottom w:val="0"/>
          <w:divBdr>
            <w:top w:val="none" w:sz="0" w:space="0" w:color="auto"/>
            <w:left w:val="none" w:sz="0" w:space="0" w:color="auto"/>
            <w:bottom w:val="none" w:sz="0" w:space="0" w:color="auto"/>
            <w:right w:val="none" w:sz="0" w:space="0" w:color="auto"/>
          </w:divBdr>
        </w:div>
        <w:div w:id="762190742">
          <w:marLeft w:val="0"/>
          <w:marRight w:val="0"/>
          <w:marTop w:val="0"/>
          <w:marBottom w:val="0"/>
          <w:divBdr>
            <w:top w:val="none" w:sz="0" w:space="0" w:color="auto"/>
            <w:left w:val="none" w:sz="0" w:space="0" w:color="auto"/>
            <w:bottom w:val="none" w:sz="0" w:space="0" w:color="auto"/>
            <w:right w:val="none" w:sz="0" w:space="0" w:color="auto"/>
          </w:divBdr>
        </w:div>
        <w:div w:id="866528003">
          <w:marLeft w:val="0"/>
          <w:marRight w:val="0"/>
          <w:marTop w:val="0"/>
          <w:marBottom w:val="0"/>
          <w:divBdr>
            <w:top w:val="none" w:sz="0" w:space="0" w:color="auto"/>
            <w:left w:val="none" w:sz="0" w:space="0" w:color="auto"/>
            <w:bottom w:val="none" w:sz="0" w:space="0" w:color="auto"/>
            <w:right w:val="none" w:sz="0" w:space="0" w:color="auto"/>
          </w:divBdr>
        </w:div>
        <w:div w:id="918754927">
          <w:marLeft w:val="0"/>
          <w:marRight w:val="0"/>
          <w:marTop w:val="0"/>
          <w:marBottom w:val="0"/>
          <w:divBdr>
            <w:top w:val="none" w:sz="0" w:space="0" w:color="auto"/>
            <w:left w:val="none" w:sz="0" w:space="0" w:color="auto"/>
            <w:bottom w:val="none" w:sz="0" w:space="0" w:color="auto"/>
            <w:right w:val="none" w:sz="0" w:space="0" w:color="auto"/>
          </w:divBdr>
        </w:div>
        <w:div w:id="1007250314">
          <w:marLeft w:val="0"/>
          <w:marRight w:val="0"/>
          <w:marTop w:val="0"/>
          <w:marBottom w:val="0"/>
          <w:divBdr>
            <w:top w:val="none" w:sz="0" w:space="0" w:color="auto"/>
            <w:left w:val="none" w:sz="0" w:space="0" w:color="auto"/>
            <w:bottom w:val="none" w:sz="0" w:space="0" w:color="auto"/>
            <w:right w:val="none" w:sz="0" w:space="0" w:color="auto"/>
          </w:divBdr>
        </w:div>
        <w:div w:id="1019548194">
          <w:marLeft w:val="0"/>
          <w:marRight w:val="0"/>
          <w:marTop w:val="0"/>
          <w:marBottom w:val="0"/>
          <w:divBdr>
            <w:top w:val="none" w:sz="0" w:space="0" w:color="auto"/>
            <w:left w:val="none" w:sz="0" w:space="0" w:color="auto"/>
            <w:bottom w:val="none" w:sz="0" w:space="0" w:color="auto"/>
            <w:right w:val="none" w:sz="0" w:space="0" w:color="auto"/>
          </w:divBdr>
        </w:div>
        <w:div w:id="1150442415">
          <w:marLeft w:val="0"/>
          <w:marRight w:val="0"/>
          <w:marTop w:val="0"/>
          <w:marBottom w:val="0"/>
          <w:divBdr>
            <w:top w:val="none" w:sz="0" w:space="0" w:color="auto"/>
            <w:left w:val="none" w:sz="0" w:space="0" w:color="auto"/>
            <w:bottom w:val="none" w:sz="0" w:space="0" w:color="auto"/>
            <w:right w:val="none" w:sz="0" w:space="0" w:color="auto"/>
          </w:divBdr>
        </w:div>
        <w:div w:id="1270163615">
          <w:marLeft w:val="0"/>
          <w:marRight w:val="0"/>
          <w:marTop w:val="0"/>
          <w:marBottom w:val="0"/>
          <w:divBdr>
            <w:top w:val="none" w:sz="0" w:space="0" w:color="auto"/>
            <w:left w:val="none" w:sz="0" w:space="0" w:color="auto"/>
            <w:bottom w:val="none" w:sz="0" w:space="0" w:color="auto"/>
            <w:right w:val="none" w:sz="0" w:space="0" w:color="auto"/>
          </w:divBdr>
        </w:div>
        <w:div w:id="1423599030">
          <w:marLeft w:val="0"/>
          <w:marRight w:val="0"/>
          <w:marTop w:val="0"/>
          <w:marBottom w:val="0"/>
          <w:divBdr>
            <w:top w:val="none" w:sz="0" w:space="0" w:color="auto"/>
            <w:left w:val="none" w:sz="0" w:space="0" w:color="auto"/>
            <w:bottom w:val="none" w:sz="0" w:space="0" w:color="auto"/>
            <w:right w:val="none" w:sz="0" w:space="0" w:color="auto"/>
          </w:divBdr>
        </w:div>
        <w:div w:id="1710063088">
          <w:marLeft w:val="0"/>
          <w:marRight w:val="0"/>
          <w:marTop w:val="0"/>
          <w:marBottom w:val="0"/>
          <w:divBdr>
            <w:top w:val="none" w:sz="0" w:space="0" w:color="auto"/>
            <w:left w:val="none" w:sz="0" w:space="0" w:color="auto"/>
            <w:bottom w:val="none" w:sz="0" w:space="0" w:color="auto"/>
            <w:right w:val="none" w:sz="0" w:space="0" w:color="auto"/>
          </w:divBdr>
        </w:div>
        <w:div w:id="1856843140">
          <w:marLeft w:val="0"/>
          <w:marRight w:val="0"/>
          <w:marTop w:val="0"/>
          <w:marBottom w:val="0"/>
          <w:divBdr>
            <w:top w:val="none" w:sz="0" w:space="0" w:color="auto"/>
            <w:left w:val="none" w:sz="0" w:space="0" w:color="auto"/>
            <w:bottom w:val="none" w:sz="0" w:space="0" w:color="auto"/>
            <w:right w:val="none" w:sz="0" w:space="0" w:color="auto"/>
          </w:divBdr>
        </w:div>
        <w:div w:id="2087216590">
          <w:marLeft w:val="0"/>
          <w:marRight w:val="0"/>
          <w:marTop w:val="0"/>
          <w:marBottom w:val="0"/>
          <w:divBdr>
            <w:top w:val="none" w:sz="0" w:space="0" w:color="auto"/>
            <w:left w:val="none" w:sz="0" w:space="0" w:color="auto"/>
            <w:bottom w:val="none" w:sz="0" w:space="0" w:color="auto"/>
            <w:right w:val="none" w:sz="0" w:space="0" w:color="auto"/>
          </w:divBdr>
        </w:div>
      </w:divsChild>
    </w:div>
    <w:div w:id="2117821517">
      <w:bodyDiv w:val="1"/>
      <w:marLeft w:val="0"/>
      <w:marRight w:val="0"/>
      <w:marTop w:val="0"/>
      <w:marBottom w:val="0"/>
      <w:divBdr>
        <w:top w:val="none" w:sz="0" w:space="0" w:color="auto"/>
        <w:left w:val="none" w:sz="0" w:space="0" w:color="auto"/>
        <w:bottom w:val="none" w:sz="0" w:space="0" w:color="auto"/>
        <w:right w:val="none" w:sz="0" w:space="0" w:color="auto"/>
      </w:divBdr>
    </w:div>
    <w:div w:id="2129355397">
      <w:bodyDiv w:val="1"/>
      <w:marLeft w:val="0"/>
      <w:marRight w:val="0"/>
      <w:marTop w:val="0"/>
      <w:marBottom w:val="0"/>
      <w:divBdr>
        <w:top w:val="none" w:sz="0" w:space="0" w:color="auto"/>
        <w:left w:val="none" w:sz="0" w:space="0" w:color="auto"/>
        <w:bottom w:val="none" w:sz="0" w:space="0" w:color="auto"/>
        <w:right w:val="none" w:sz="0" w:space="0" w:color="auto"/>
      </w:divBdr>
    </w:div>
    <w:div w:id="2134053845">
      <w:bodyDiv w:val="1"/>
      <w:marLeft w:val="0"/>
      <w:marRight w:val="0"/>
      <w:marTop w:val="0"/>
      <w:marBottom w:val="0"/>
      <w:divBdr>
        <w:top w:val="none" w:sz="0" w:space="0" w:color="auto"/>
        <w:left w:val="none" w:sz="0" w:space="0" w:color="auto"/>
        <w:bottom w:val="none" w:sz="0" w:space="0" w:color="auto"/>
        <w:right w:val="none" w:sz="0" w:space="0" w:color="auto"/>
      </w:divBdr>
    </w:div>
    <w:div w:id="2137793552">
      <w:bodyDiv w:val="1"/>
      <w:marLeft w:val="0"/>
      <w:marRight w:val="0"/>
      <w:marTop w:val="0"/>
      <w:marBottom w:val="0"/>
      <w:divBdr>
        <w:top w:val="none" w:sz="0" w:space="0" w:color="auto"/>
        <w:left w:val="none" w:sz="0" w:space="0" w:color="auto"/>
        <w:bottom w:val="none" w:sz="0" w:space="0" w:color="auto"/>
        <w:right w:val="none" w:sz="0" w:space="0" w:color="auto"/>
      </w:divBdr>
    </w:div>
    <w:div w:id="2137873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mailto:help@stsci.edu" TargetMode="Externa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www.stsci.edu/hst/instrumentation/wfc3/software-tool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oi.org/10.5281/zendo.4044744"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1" Type="http://schemas.openxmlformats.org/officeDocument/2006/relationships/hyperlink" Target="https://archive.stsci.edu/hst/pae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MHRAFootnote.XSL" StyleName="MHRA - Footnotes">
  <b:Source>
    <b:Tag>Won10</b:Tag>
    <b:SourceType>Report</b:SourceType>
    <b:Guid>{E48ADCF1-5F65-DB47-8C1E-B0D17630C41E}</b:Guid>
    <b:Author>
      <b:Author>
        <b:NameList>
          <b:Person>
            <b:Last>Wong</b:Last>
            <b:First>Michael</b:First>
          </b:Person>
        </b:NameList>
      </b:Author>
    </b:Author>
    <b:Title>Amplitude of fringing in WFC3/UVIS narrowband red filters</b:Title>
    <b:City>Baltimore</b:City>
    <b:Publisher>WFC3</b:Publisher>
    <b:Year>2010</b:Year>
    <b:ThesisType>WFC3-ISR-2010-04</b:ThesisType>
    <b:RefOrder>2</b:RefOrder>
  </b:Source>
  <b:Source>
    <b:Tag>JKa09</b:Tag>
    <b:SourceType>Report</b:SourceType>
    <b:Guid>{D83713D2-62CF-C54D-A90A-56B9C2BF0E46}</b:Guid>
    <b:Author>
      <b:Author>
        <b:NameList>
          <b:Person>
            <b:Last>J. Kalirai</b:Last>
            <b:First>J.</b:First>
            <b:Middle>MacKenty, A. Rajan, S.Baggett, R. Bohlin, T. Brown, S. Deustua, R.A. Kimble, A.Riess, E.Sabbi, WFC3 Team</b:Middle>
          </b:Person>
        </b:NameList>
      </b:Author>
    </b:Author>
    <b:Title>WFC3 SMOV Proposal 11450:  The Photometric Performance and Calibration of WFC3/UVIS</b:Title>
    <b:Publisher>STSCI</b:Publisher>
    <b:City>Baltimore</b:City>
    <b:ThesisType>WFC3-ISR-2009-31</b:ThesisType>
    <b:Year>2009</b:Year>
    <b:RefOrder>1</b:RefOrder>
  </b:Source>
</b:Sources>
</file>

<file path=customXml/item2.xml><?xml version="1.0" encoding="utf-8"?>
<b:Sources xmlns:b="http://schemas.openxmlformats.org/officeDocument/2006/bibliography" xmlns="http://schemas.openxmlformats.org/officeDocument/2006/bibliography" SelectedStyle="/MHRAFootnote.XSL" StyleName="MHRA - Footnotes">
  <b:Source>
    <b:Tag>Won10</b:Tag>
    <b:SourceType>Report</b:SourceType>
    <b:Guid>{E48ADCF1-5F65-DB47-8C1E-B0D17630C41E}</b:Guid>
    <b:Author>
      <b:Author>
        <b:NameList>
          <b:Person>
            <b:Last>Wong</b:Last>
            <b:First>Michael</b:First>
          </b:Person>
        </b:NameList>
      </b:Author>
    </b:Author>
    <b:Title>Amplitude of fringing in WFC3/UVIS narrowband red filters</b:Title>
    <b:City>Baltimore</b:City>
    <b:Publisher>WFC3</b:Publisher>
    <b:Year>2010</b:Year>
    <b:ThesisType>WFC3-ISR-2010-04</b:ThesisType>
    <b:RefOrder>2</b:RefOrder>
  </b:Source>
  <b:Source>
    <b:Tag>JKa09</b:Tag>
    <b:SourceType>Report</b:SourceType>
    <b:Guid>{D83713D2-62CF-C54D-A90A-56B9C2BF0E46}</b:Guid>
    <b:Author>
      <b:Author>
        <b:NameList>
          <b:Person>
            <b:Last>J. Kalirai</b:Last>
            <b:First>J.</b:First>
            <b:Middle>MacKenty, A. Rajan, S.Baggett, R. Bohlin, T. Brown, S. Deustua, R.A. Kimble, A.Riess, E.Sabbi, WFC3 Team</b:Middle>
          </b:Person>
        </b:NameList>
      </b:Author>
    </b:Author>
    <b:Title>WFC3 SMOV Proposal 11450:  The Photometric Performance and Calibration of WFC3/UVIS</b:Title>
    <b:Publisher>STSCI</b:Publisher>
    <b:City>Baltimore</b:City>
    <b:ThesisType>WFC3-ISR-2009-31</b:ThesisType>
    <b:Year>2009</b:Year>
    <b:RefOrder>1</b:RefOrder>
  </b:Source>
</b:Sources>
</file>

<file path=customXml/item3.xml><?xml version="1.0" encoding="utf-8"?>
<b:Sources xmlns:b="http://schemas.openxmlformats.org/officeDocument/2006/bibliography" xmlns="http://schemas.openxmlformats.org/officeDocument/2006/bibliography" SelectedStyle="/MHRAFootnote.XSL" StyleName="MHRA - Footnotes">
  <b:Source>
    <b:Tag>Won10</b:Tag>
    <b:SourceType>Report</b:SourceType>
    <b:Guid>{E48ADCF1-5F65-DB47-8C1E-B0D17630C41E}</b:Guid>
    <b:Author>
      <b:Author>
        <b:NameList>
          <b:Person>
            <b:Last>Wong</b:Last>
            <b:First>Michael</b:First>
          </b:Person>
        </b:NameList>
      </b:Author>
    </b:Author>
    <b:Title>Amplitude of fringing in WFC3/UVIS narrowband red filters</b:Title>
    <b:City>Baltimore</b:City>
    <b:Publisher>WFC3</b:Publisher>
    <b:Year>2010</b:Year>
    <b:ThesisType>WFC3-ISR-2010-04</b:ThesisType>
    <b:RefOrder>2</b:RefOrder>
  </b:Source>
  <b:Source>
    <b:Tag>JKa09</b:Tag>
    <b:SourceType>Report</b:SourceType>
    <b:Guid>{D83713D2-62CF-C54D-A90A-56B9C2BF0E46}</b:Guid>
    <b:Author>
      <b:Author>
        <b:NameList>
          <b:Person>
            <b:Last>J. Kalirai</b:Last>
            <b:First>J.</b:First>
            <b:Middle>MacKenty, A. Rajan, S.Baggett, R. Bohlin, T. Brown, S. Deustua, R.A. Kimble, A.Riess, E.Sabbi, WFC3 Team</b:Middle>
          </b:Person>
        </b:NameList>
      </b:Author>
    </b:Author>
    <b:Title>WFC3 SMOV Proposal 11450:  The Photometric Performance and Calibration of WFC3/UVIS</b:Title>
    <b:Publisher>STSCI</b:Publisher>
    <b:City>Baltimore</b:City>
    <b:ThesisType>WFC3-ISR-2009-31</b:ThesisType>
    <b:Year>2009</b:Year>
    <b:RefOrder>1</b:RefOrder>
  </b:Source>
</b:Sources>
</file>

<file path=customXml/item4.xml><?xml version="1.0" encoding="utf-8"?>
<b:Sources xmlns:b="http://schemas.openxmlformats.org/officeDocument/2006/bibliography" xmlns="http://schemas.openxmlformats.org/officeDocument/2006/bibliography" SelectedStyle="/MHRAFootnote.XSL" StyleName="MHRA - Footnotes">
  <b:Source>
    <b:Tag>Won10</b:Tag>
    <b:SourceType>Report</b:SourceType>
    <b:Guid>{E48ADCF1-5F65-DB47-8C1E-B0D17630C41E}</b:Guid>
    <b:Author>
      <b:Author>
        <b:NameList>
          <b:Person>
            <b:Last>Wong</b:Last>
            <b:First>Michael</b:First>
          </b:Person>
        </b:NameList>
      </b:Author>
    </b:Author>
    <b:Title>Amplitude of fringing in WFC3/UVIS narrowband red filters</b:Title>
    <b:City>Baltimore</b:City>
    <b:Publisher>WFC3</b:Publisher>
    <b:Year>2010</b:Year>
    <b:ThesisType>WFC3-ISR-2010-04</b:ThesisType>
    <b:RefOrder>2</b:RefOrder>
  </b:Source>
  <b:Source>
    <b:Tag>JKa09</b:Tag>
    <b:SourceType>Report</b:SourceType>
    <b:Guid>{D83713D2-62CF-C54D-A90A-56B9C2BF0E46}</b:Guid>
    <b:Author>
      <b:Author>
        <b:NameList>
          <b:Person>
            <b:Last>J. Kalirai</b:Last>
            <b:First>J.</b:First>
            <b:Middle>MacKenty, A. Rajan, S.Baggett, R. Bohlin, T. Brown, S. Deustua, R.A. Kimble, A.Riess, E.Sabbi, WFC3 Team</b:Middle>
          </b:Person>
        </b:NameList>
      </b:Author>
    </b:Author>
    <b:Title>WFC3 SMOV Proposal 11450:  The Photometric Performance and Calibration of WFC3/UVIS</b:Title>
    <b:Publisher>STSCI</b:Publisher>
    <b:City>Baltimore</b:City>
    <b:ThesisType>WFC3-ISR-2009-31</b:ThesisType>
    <b:Year>2009</b:Year>
    <b:RefOrder>1</b:RefOrder>
  </b:Source>
</b:Sources>
</file>

<file path=customXml/itemProps1.xml><?xml version="1.0" encoding="utf-8"?>
<ds:datastoreItem xmlns:ds="http://schemas.openxmlformats.org/officeDocument/2006/customXml" ds:itemID="{41E0B19B-C7A2-4140-88CD-750CDF88DCA0}">
  <ds:schemaRefs>
    <ds:schemaRef ds:uri="http://schemas.openxmlformats.org/officeDocument/2006/bibliography"/>
  </ds:schemaRefs>
</ds:datastoreItem>
</file>

<file path=customXml/itemProps2.xml><?xml version="1.0" encoding="utf-8"?>
<ds:datastoreItem xmlns:ds="http://schemas.openxmlformats.org/officeDocument/2006/customXml" ds:itemID="{4B5A1B29-F4B4-E643-B13C-1C49623475D1}">
  <ds:schemaRefs>
    <ds:schemaRef ds:uri="http://schemas.openxmlformats.org/officeDocument/2006/bibliography"/>
  </ds:schemaRefs>
</ds:datastoreItem>
</file>

<file path=customXml/itemProps3.xml><?xml version="1.0" encoding="utf-8"?>
<ds:datastoreItem xmlns:ds="http://schemas.openxmlformats.org/officeDocument/2006/customXml" ds:itemID="{D8BEA9F8-797D-5B41-B1A1-950EA1D0924A}">
  <ds:schemaRefs>
    <ds:schemaRef ds:uri="http://schemas.openxmlformats.org/officeDocument/2006/bibliography"/>
  </ds:schemaRefs>
</ds:datastoreItem>
</file>

<file path=customXml/itemProps4.xml><?xml version="1.0" encoding="utf-8"?>
<ds:datastoreItem xmlns:ds="http://schemas.openxmlformats.org/officeDocument/2006/customXml" ds:itemID="{5933CC52-0111-C34A-9A05-632AF88D6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19776</Words>
  <Characters>112726</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lpstr>
    </vt:vector>
  </TitlesOfParts>
  <Company>stsci</Company>
  <LinksUpToDate>false</LinksUpToDate>
  <CharactersWithSpaces>132238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susan rose</dc:creator>
  <cp:keywords/>
  <dc:description/>
  <cp:lastModifiedBy>Jay</cp:lastModifiedBy>
  <cp:revision>3</cp:revision>
  <cp:lastPrinted>2022-07-05T18:53:00Z</cp:lastPrinted>
  <dcterms:created xsi:type="dcterms:W3CDTF">2022-07-05T18:53:00Z</dcterms:created>
  <dcterms:modified xsi:type="dcterms:W3CDTF">2022-07-05T19:01:00Z</dcterms:modified>
</cp:coreProperties>
</file>